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2726D4" w14:textId="1E0B8864" w:rsidR="00324BFD" w:rsidRDefault="007F55A1" w:rsidP="00324BFD">
      <w:pPr>
        <w:pStyle w:val="Covertext"/>
        <w:spacing w:after="0"/>
        <w:jc w:val="right"/>
      </w:pPr>
      <w:bookmarkStart w:id="0" w:name="_GoBack"/>
      <w:bookmarkEnd w:id="0"/>
      <w:r>
        <w:t xml:space="preserve">Last Updated: </w:t>
      </w:r>
      <w:del w:id="1" w:author="Campbell, Leah - FS" w:date="2020-03-07T10:52:00Z">
        <w:r w:rsidR="00D2482B" w:rsidDel="00724B7E">
          <w:delText>November</w:delText>
        </w:r>
        <w:r w:rsidDel="00724B7E">
          <w:delText xml:space="preserve">, </w:delText>
        </w:r>
        <w:r w:rsidR="00A30367" w:rsidDel="00724B7E">
          <w:delText>2019</w:delText>
        </w:r>
      </w:del>
      <w:ins w:id="2" w:author="Campbell, Leah - FS" w:date="2020-03-07T10:52:00Z">
        <w:r w:rsidR="00724B7E">
          <w:t>March 2020</w:t>
        </w:r>
      </w:ins>
    </w:p>
    <w:p w14:paraId="15D6B1A9" w14:textId="3B7C230B" w:rsidR="00324BFD" w:rsidRDefault="00A30367" w:rsidP="00324BFD">
      <w:pPr>
        <w:pStyle w:val="Covertext"/>
        <w:spacing w:after="0"/>
        <w:jc w:val="right"/>
      </w:pPr>
      <w:r>
        <w:t xml:space="preserve">Explorer </w:t>
      </w:r>
      <w:r w:rsidR="00324BFD">
        <w:t xml:space="preserve">Version: </w:t>
      </w:r>
      <w:r w:rsidR="00D2482B">
        <w:t>USFS.</w:t>
      </w:r>
      <w:r>
        <w:t>2019.</w:t>
      </w:r>
      <w:ins w:id="3" w:author="Campbell, Leah - FS" w:date="2020-03-07T10:52:00Z">
        <w:r w:rsidR="00724B7E">
          <w:t>4</w:t>
        </w:r>
      </w:ins>
      <w:del w:id="4" w:author="Campbell, Leah - FS" w:date="2020-03-07T10:52:00Z">
        <w:r w:rsidR="00D2482B" w:rsidDel="00724B7E">
          <w:delText>2</w:delText>
        </w:r>
      </w:del>
    </w:p>
    <w:p w14:paraId="1A45D61F" w14:textId="462EDF04" w:rsidR="00E44EF8" w:rsidRDefault="00A9623E" w:rsidP="00E44EF8">
      <w:pPr>
        <w:pStyle w:val="Heading1"/>
      </w:pPr>
      <w:r>
        <w:t>OVERVIEW:</w:t>
      </w:r>
      <w:r w:rsidR="00B3133E" w:rsidRPr="00E44EF8">
        <w:t xml:space="preserve"> </w:t>
      </w:r>
      <w:r w:rsidR="00A912B8" w:rsidRPr="00E44EF8">
        <w:t xml:space="preserve"> </w:t>
      </w:r>
    </w:p>
    <w:p w14:paraId="159A3BC9" w14:textId="34404557" w:rsidR="00F50D8E" w:rsidRDefault="005E54D7" w:rsidP="007F1683">
      <w:pPr>
        <w:pStyle w:val="Heading1"/>
        <w:rPr>
          <w:ins w:id="5" w:author="Campbell, Leah - FS" w:date="2019-11-01T14:26:00Z"/>
        </w:rPr>
      </w:pPr>
      <w:r>
        <w:t xml:space="preserve">LCMS </w:t>
      </w:r>
      <w:r w:rsidR="00685AD1">
        <w:t>Data Explorer</w:t>
      </w:r>
    </w:p>
    <w:p w14:paraId="20B0E829" w14:textId="77777777" w:rsidR="0066183F" w:rsidRPr="00BE208A" w:rsidRDefault="0066183F">
      <w:pPr>
        <w:pPrChange w:id="6" w:author="Campbell, Leah - FS" w:date="2019-11-01T14:26:00Z">
          <w:pPr>
            <w:pStyle w:val="Heading1"/>
          </w:pPr>
        </w:pPrChange>
      </w:pPr>
    </w:p>
    <w:p w14:paraId="0F2E7A7E" w14:textId="18E23DA1" w:rsidR="00A9623E" w:rsidRPr="00A9623E" w:rsidRDefault="00A9623E" w:rsidP="00A9623E">
      <w:del w:id="7" w:author="Campbell, Leah - FS" w:date="2020-03-07T10:54:00Z">
        <w:r w:rsidDel="00724B7E">
          <w:rPr>
            <w:noProof/>
          </w:rPr>
          <w:drawing>
            <wp:inline distT="0" distB="0" distL="0" distR="0" wp14:anchorId="1DBE8FF3" wp14:editId="2421A1FA">
              <wp:extent cx="5568950" cy="3082557"/>
              <wp:effectExtent l="19050" t="19050" r="1270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1812" cy="3084141"/>
                      </a:xfrm>
                      <a:prstGeom prst="rect">
                        <a:avLst/>
                      </a:prstGeom>
                      <a:ln>
                        <a:solidFill>
                          <a:schemeClr val="tx1">
                            <a:lumMod val="85000"/>
                            <a:lumOff val="15000"/>
                          </a:schemeClr>
                        </a:solidFill>
                      </a:ln>
                    </pic:spPr>
                  </pic:pic>
                </a:graphicData>
              </a:graphic>
            </wp:inline>
          </w:drawing>
        </w:r>
      </w:del>
      <w:ins w:id="8" w:author="Campbell, Leah - FS" w:date="2020-03-07T10:55:00Z">
        <w:r w:rsidR="00724B7E">
          <w:rPr>
            <w:noProof/>
          </w:rPr>
          <w:drawing>
            <wp:inline distT="0" distB="0" distL="0" distR="0" wp14:anchorId="2492466C" wp14:editId="234B3FFB">
              <wp:extent cx="5564541" cy="3057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9432" cy="3060212"/>
                      </a:xfrm>
                      <a:prstGeom prst="rect">
                        <a:avLst/>
                      </a:prstGeom>
                    </pic:spPr>
                  </pic:pic>
                </a:graphicData>
              </a:graphic>
            </wp:inline>
          </w:drawing>
        </w:r>
      </w:ins>
    </w:p>
    <w:p w14:paraId="03EBD3ED" w14:textId="34658CF6" w:rsidR="00260F1E" w:rsidRPr="00E810D5" w:rsidRDefault="004B1BC2" w:rsidP="003C339E">
      <w:pPr>
        <w:pStyle w:val="CoverHeader"/>
      </w:pPr>
      <w:r w:rsidRPr="00E810D5">
        <w:lastRenderedPageBreak/>
        <w:t>Introduction</w:t>
      </w:r>
    </w:p>
    <w:p w14:paraId="7DA66B95" w14:textId="40F154A2" w:rsidR="00F545C4" w:rsidRDefault="00C50D09" w:rsidP="003C339E">
      <w:pPr>
        <w:pStyle w:val="Covertext"/>
        <w:rPr>
          <w:rStyle w:val="CovertextChar"/>
        </w:rPr>
      </w:pPr>
      <w:r>
        <w:rPr>
          <w:rStyle w:val="CovertextChar"/>
        </w:rPr>
        <w:t xml:space="preserve">This </w:t>
      </w:r>
      <w:r w:rsidR="005C4600">
        <w:rPr>
          <w:rStyle w:val="CovertextChar"/>
        </w:rPr>
        <w:t xml:space="preserve">guide </w:t>
      </w:r>
      <w:r>
        <w:rPr>
          <w:rStyle w:val="CovertextChar"/>
        </w:rPr>
        <w:t xml:space="preserve">is designed to provide </w:t>
      </w:r>
      <w:r w:rsidR="005C4600">
        <w:rPr>
          <w:rStyle w:val="CovertextChar"/>
        </w:rPr>
        <w:t>an overview</w:t>
      </w:r>
      <w:r>
        <w:rPr>
          <w:rStyle w:val="CovertextChar"/>
        </w:rPr>
        <w:t xml:space="preserve"> for navigating and downloading data produced for the USDA Forest Service’s Land</w:t>
      </w:r>
      <w:r w:rsidR="00C552C4">
        <w:rPr>
          <w:rStyle w:val="CovertextChar"/>
        </w:rPr>
        <w:t>scape Change</w:t>
      </w:r>
      <w:r>
        <w:rPr>
          <w:rStyle w:val="CovertextChar"/>
        </w:rPr>
        <w:t xml:space="preserve"> Monitoring System (LCMS)</w:t>
      </w:r>
      <w:ins w:id="9" w:author="Campbell, Leah - FS" w:date="2020-03-07T10:56:00Z">
        <w:r w:rsidR="00724B7E">
          <w:rPr>
            <w:rStyle w:val="CovertextChar"/>
          </w:rPr>
          <w:t xml:space="preserve"> using the LCMS Data Explorer</w:t>
        </w:r>
      </w:ins>
      <w:r>
        <w:rPr>
          <w:rStyle w:val="CovertextChar"/>
        </w:rPr>
        <w:t xml:space="preserve">. </w:t>
      </w:r>
      <w:r w:rsidR="00F545C4">
        <w:rPr>
          <w:rStyle w:val="CovertextChar"/>
        </w:rPr>
        <w:t xml:space="preserve">The </w:t>
      </w:r>
      <w:r>
        <w:rPr>
          <w:rStyle w:val="CovertextChar"/>
        </w:rPr>
        <w:t>LCMS</w:t>
      </w:r>
      <w:r w:rsidR="00F545C4">
        <w:rPr>
          <w:rStyle w:val="CovertextChar"/>
        </w:rPr>
        <w:t xml:space="preserve"> </w:t>
      </w:r>
      <w:r w:rsidR="00685AD1">
        <w:rPr>
          <w:rStyle w:val="CovertextChar"/>
        </w:rPr>
        <w:t>Data Explorer</w:t>
      </w:r>
      <w:r w:rsidR="00F545C4">
        <w:rPr>
          <w:rStyle w:val="CovertextChar"/>
        </w:rPr>
        <w:t xml:space="preserve"> is </w:t>
      </w:r>
      <w:r w:rsidR="00685AD1">
        <w:rPr>
          <w:rStyle w:val="CovertextChar"/>
        </w:rPr>
        <w:t xml:space="preserve">the </w:t>
      </w:r>
      <w:r w:rsidR="00F545C4">
        <w:rPr>
          <w:rStyle w:val="CovertextChar"/>
        </w:rPr>
        <w:t xml:space="preserve">best </w:t>
      </w:r>
      <w:del w:id="10" w:author="Housman, Ian W -FS" w:date="2020-03-17T13:37:00Z">
        <w:r w:rsidR="00F545C4" w:rsidDel="001C5FF6">
          <w:rPr>
            <w:rStyle w:val="CovertextChar"/>
          </w:rPr>
          <w:delText>resource</w:delText>
        </w:r>
        <w:r w:rsidR="00896F00" w:rsidDel="001C5FF6">
          <w:rPr>
            <w:rStyle w:val="CovertextChar"/>
          </w:rPr>
          <w:delText xml:space="preserve"> environment</w:delText>
        </w:r>
      </w:del>
      <w:ins w:id="11" w:author="Housman, Ian W -FS" w:date="2020-03-17T13:37:00Z">
        <w:r w:rsidR="001C5FF6">
          <w:rPr>
            <w:rStyle w:val="CovertextChar"/>
          </w:rPr>
          <w:t>tool</w:t>
        </w:r>
      </w:ins>
      <w:r w:rsidR="00F545C4">
        <w:rPr>
          <w:rStyle w:val="CovertextChar"/>
        </w:rPr>
        <w:t xml:space="preserve"> for quickly viewing </w:t>
      </w:r>
      <w:r w:rsidR="00896F00">
        <w:rPr>
          <w:rStyle w:val="CovertextChar"/>
        </w:rPr>
        <w:t xml:space="preserve">and downloading available </w:t>
      </w:r>
      <w:r w:rsidR="00F545C4">
        <w:rPr>
          <w:rStyle w:val="CovertextChar"/>
        </w:rPr>
        <w:t>data products</w:t>
      </w:r>
      <w:del w:id="12" w:author="Campbell, Leah - FS" w:date="2020-03-07T10:57:00Z">
        <w:r w:rsidR="00F545C4" w:rsidDel="00724B7E">
          <w:rPr>
            <w:rStyle w:val="CovertextChar"/>
          </w:rPr>
          <w:delText xml:space="preserve">. The LCMS </w:delText>
        </w:r>
        <w:r w:rsidR="00685AD1" w:rsidDel="00724B7E">
          <w:rPr>
            <w:rStyle w:val="CovertextChar"/>
          </w:rPr>
          <w:delText>Data Explorer</w:delText>
        </w:r>
      </w:del>
      <w:ins w:id="13" w:author="Housman, Ian W -FS" w:date="2020-03-17T13:37:00Z">
        <w:r w:rsidR="001C5FF6">
          <w:rPr>
            <w:rStyle w:val="CovertextChar"/>
          </w:rPr>
          <w:t>.</w:t>
        </w:r>
      </w:ins>
      <w:ins w:id="14" w:author="Campbell, Leah - FS" w:date="2020-03-07T10:57:00Z">
        <w:del w:id="15" w:author="Housman, Ian W -FS" w:date="2020-03-17T13:37:00Z">
          <w:r w:rsidR="00724B7E" w:rsidDel="001C5FF6">
            <w:rPr>
              <w:rStyle w:val="CovertextChar"/>
            </w:rPr>
            <w:delText>,</w:delText>
          </w:r>
        </w:del>
        <w:r w:rsidR="00724B7E">
          <w:rPr>
            <w:rStyle w:val="CovertextChar"/>
          </w:rPr>
          <w:t xml:space="preserve"> </w:t>
        </w:r>
        <w:del w:id="16" w:author="Housman, Ian W -FS" w:date="2020-03-17T13:37:00Z">
          <w:r w:rsidR="00724B7E" w:rsidDel="001C5FF6">
            <w:rPr>
              <w:rStyle w:val="CovertextChar"/>
            </w:rPr>
            <w:delText>and</w:delText>
          </w:r>
        </w:del>
      </w:ins>
      <w:del w:id="17" w:author="Housman, Ian W -FS" w:date="2020-03-17T13:37:00Z">
        <w:r w:rsidR="00F545C4" w:rsidDel="001C5FF6">
          <w:rPr>
            <w:rStyle w:val="CovertextChar"/>
          </w:rPr>
          <w:delText xml:space="preserve"> is overlaid </w:delText>
        </w:r>
        <w:r w:rsidR="00685AD1" w:rsidDel="001C5FF6">
          <w:rPr>
            <w:rStyle w:val="CovertextChar"/>
          </w:rPr>
          <w:delText>on</w:delText>
        </w:r>
        <w:r w:rsidR="00DB3872" w:rsidDel="001C5FF6">
          <w:rPr>
            <w:rStyle w:val="CovertextChar"/>
          </w:rPr>
          <w:delText xml:space="preserve"> a Google M</w:delText>
        </w:r>
        <w:r w:rsidR="00F545C4" w:rsidDel="001C5FF6">
          <w:rPr>
            <w:rStyle w:val="CovertextChar"/>
          </w:rPr>
          <w:delText>aps</w:delText>
        </w:r>
        <w:r w:rsidR="00DB3872" w:rsidDel="001C5FF6">
          <w:rPr>
            <w:rStyle w:val="CovertextChar"/>
          </w:rPr>
          <w:delText>-</w:delText>
        </w:r>
        <w:r w:rsidR="00F545C4" w:rsidDel="001C5FF6">
          <w:rPr>
            <w:rStyle w:val="CovertextChar"/>
          </w:rPr>
          <w:delText xml:space="preserve">style interface. </w:delText>
        </w:r>
      </w:del>
      <w:del w:id="18" w:author="Campbell, Leah - FS" w:date="2020-03-07T10:57:00Z">
        <w:r w:rsidR="00F545C4" w:rsidDel="00724B7E">
          <w:rPr>
            <w:rStyle w:val="CovertextChar"/>
          </w:rPr>
          <w:delText xml:space="preserve">This should help those already </w:delText>
        </w:r>
      </w:del>
      <w:del w:id="19" w:author="Campbell, Leah - FS" w:date="2020-03-07T10:56:00Z">
        <w:r w:rsidR="00F545C4" w:rsidDel="00724B7E">
          <w:rPr>
            <w:rStyle w:val="CovertextChar"/>
          </w:rPr>
          <w:delText xml:space="preserve">familiar with </w:delText>
        </w:r>
      </w:del>
      <w:del w:id="20" w:author="Campbell, Leah - FS" w:date="2020-03-07T10:57:00Z">
        <w:r w:rsidR="00F545C4" w:rsidDel="00724B7E">
          <w:rPr>
            <w:rStyle w:val="CovertextChar"/>
          </w:rPr>
          <w:delText xml:space="preserve">Google’s suite of mapping products become more quickly familiar with the </w:delText>
        </w:r>
        <w:r w:rsidR="00685AD1" w:rsidDel="00724B7E">
          <w:rPr>
            <w:rStyle w:val="CovertextChar"/>
          </w:rPr>
          <w:delText>explorer</w:delText>
        </w:r>
        <w:r w:rsidR="00F545C4" w:rsidDel="00724B7E">
          <w:rPr>
            <w:rStyle w:val="CovertextChar"/>
          </w:rPr>
          <w:delText xml:space="preserve">. </w:delText>
        </w:r>
      </w:del>
    </w:p>
    <w:p w14:paraId="7E9B6138" w14:textId="478B8B4C" w:rsidR="00A9623E" w:rsidDel="00724B7E" w:rsidRDefault="00F545C4" w:rsidP="003C339E">
      <w:pPr>
        <w:pStyle w:val="Covertext"/>
        <w:rPr>
          <w:del w:id="21" w:author="Campbell, Leah - FS" w:date="2020-03-07T10:58:00Z"/>
          <w:rStyle w:val="Hyperlink"/>
          <w:u w:val="none"/>
          <w:shd w:val="clear" w:color="auto" w:fill="FFFFFF" w:themeFill="background1"/>
        </w:rPr>
      </w:pPr>
      <w:r>
        <w:rPr>
          <w:rStyle w:val="CovertextChar"/>
        </w:rPr>
        <w:t xml:space="preserve">The </w:t>
      </w:r>
      <w:r w:rsidR="00685AD1">
        <w:rPr>
          <w:rStyle w:val="CovertextChar"/>
        </w:rPr>
        <w:t>LCMS Data Explorer</w:t>
      </w:r>
      <w:r>
        <w:rPr>
          <w:rStyle w:val="CovertextChar"/>
        </w:rPr>
        <w:t xml:space="preserve"> can be found</w:t>
      </w:r>
      <w:ins w:id="22" w:author="Housman, Ian W -FS" w:date="2020-03-17T13:38:00Z">
        <w:r w:rsidR="001C5FF6">
          <w:rPr>
            <w:rStyle w:val="CovertextChar"/>
          </w:rPr>
          <w:t xml:space="preserve"> at:</w:t>
        </w:r>
      </w:ins>
      <w:del w:id="23" w:author="Housman, Ian W -FS" w:date="2020-03-17T13:38:00Z">
        <w:r w:rsidDel="001C5FF6">
          <w:rPr>
            <w:rStyle w:val="CovertextChar"/>
          </w:rPr>
          <w:delText xml:space="preserve"> </w:delText>
        </w:r>
      </w:del>
      <w:ins w:id="24" w:author="Campbell, Leah - FS" w:date="2020-03-07T10:58:00Z">
        <w:del w:id="25" w:author="Housman, Ian W -FS" w:date="2020-03-17T13:38:00Z">
          <w:r w:rsidR="00724B7E" w:rsidRPr="00BE208A" w:rsidDel="001C5FF6">
            <w:rPr>
              <w:rStyle w:val="Hyperlink"/>
              <w:u w:val="none"/>
              <w:shd w:val="clear" w:color="auto" w:fill="FFFFFF" w:themeFill="background1"/>
            </w:rPr>
            <w:delText>here</w:delText>
          </w:r>
          <w:r w:rsidR="00724B7E" w:rsidDel="001C5FF6">
            <w:rPr>
              <w:rStyle w:val="Hyperlink"/>
              <w:u w:val="none"/>
              <w:shd w:val="clear" w:color="auto" w:fill="FFFFFF" w:themeFill="background1"/>
            </w:rPr>
            <w:delText>:</w:delText>
          </w:r>
        </w:del>
        <w:r w:rsidR="00724B7E">
          <w:rPr>
            <w:rStyle w:val="Hyperlink"/>
            <w:u w:val="none"/>
            <w:shd w:val="clear" w:color="auto" w:fill="FFFFFF" w:themeFill="background1"/>
          </w:rPr>
          <w:t xml:space="preserve"> </w:t>
        </w:r>
      </w:ins>
      <w:del w:id="26" w:author="Campbell, Leah - FS" w:date="2020-03-07T10:58:00Z">
        <w:r w:rsidDel="00724B7E">
          <w:rPr>
            <w:rStyle w:val="CovertextChar"/>
          </w:rPr>
          <w:delText xml:space="preserve">by </w:delText>
        </w:r>
        <w:r w:rsidR="00B658FD" w:rsidRPr="00724B7E" w:rsidDel="00724B7E">
          <w:rPr>
            <w:rPrChange w:id="27" w:author="Campbell, Leah - FS" w:date="2020-03-07T10:58:00Z">
              <w:rPr>
                <w:rStyle w:val="Hyperlink"/>
                <w:shd w:val="clear" w:color="auto" w:fill="FFFFFF" w:themeFill="background1"/>
              </w:rPr>
            </w:rPrChange>
          </w:rPr>
          <w:delText>clicking this link</w:delText>
        </w:r>
        <w:r w:rsidR="00B658FD" w:rsidRPr="008D6BC5" w:rsidDel="00724B7E">
          <w:rPr>
            <w:rStyle w:val="Hyperlink"/>
            <w:u w:val="none"/>
            <w:shd w:val="clear" w:color="auto" w:fill="FFFFFF" w:themeFill="background1"/>
          </w:rPr>
          <w:delText xml:space="preserve"> </w:delText>
        </w:r>
      </w:del>
    </w:p>
    <w:p w14:paraId="092DCE18" w14:textId="26AB061E" w:rsidR="004B1BC2" w:rsidDel="00724B7E" w:rsidRDefault="00724B7E" w:rsidP="00E44EF8">
      <w:pPr>
        <w:pStyle w:val="CoverHeader"/>
        <w:rPr>
          <w:del w:id="28" w:author="Campbell, Leah - FS" w:date="2020-03-07T10:57:00Z"/>
          <w:rFonts w:ascii="Calibri" w:hAnsi="Calibri"/>
          <w:b w:val="0"/>
          <w:sz w:val="22"/>
          <w:szCs w:val="22"/>
        </w:rPr>
      </w:pPr>
      <w:ins w:id="29" w:author="Campbell, Leah - FS" w:date="2020-03-07T10:57:00Z">
        <w:r w:rsidRPr="00724B7E">
          <w:rPr>
            <w:rFonts w:ascii="Calibri" w:hAnsi="Calibri"/>
            <w:b w:val="0"/>
          </w:rPr>
          <w:fldChar w:fldCharType="begin"/>
        </w:r>
        <w:r w:rsidRPr="00724B7E">
          <w:rPr>
            <w:rFonts w:ascii="Calibri" w:hAnsi="Calibri"/>
            <w:b w:val="0"/>
            <w:sz w:val="22"/>
            <w:szCs w:val="22"/>
          </w:rPr>
          <w:instrText xml:space="preserve"> HYPERLINK "http://lcms.forestry.oregonstate.edu/" </w:instrText>
        </w:r>
        <w:r w:rsidRPr="00724B7E">
          <w:rPr>
            <w:rFonts w:ascii="Calibri" w:hAnsi="Calibri"/>
            <w:b w:val="0"/>
          </w:rPr>
          <w:fldChar w:fldCharType="separate"/>
        </w:r>
        <w:r w:rsidRPr="00724B7E">
          <w:rPr>
            <w:rStyle w:val="Hyperlink"/>
            <w:rFonts w:ascii="Calibri" w:hAnsi="Calibri"/>
            <w:b w:val="0"/>
            <w:sz w:val="22"/>
            <w:szCs w:val="22"/>
          </w:rPr>
          <w:t>http://lcms.forestry.oregonstate.edu/</w:t>
        </w:r>
        <w:r w:rsidRPr="00724B7E">
          <w:rPr>
            <w:rFonts w:ascii="Calibri" w:hAnsi="Calibri"/>
            <w:b w:val="0"/>
          </w:rPr>
          <w:fldChar w:fldCharType="end"/>
        </w:r>
      </w:ins>
    </w:p>
    <w:p w14:paraId="0A16749C" w14:textId="77777777" w:rsidR="00724B7E" w:rsidRPr="00E810D5" w:rsidRDefault="00724B7E" w:rsidP="003C339E">
      <w:pPr>
        <w:pStyle w:val="Covertext"/>
        <w:rPr>
          <w:ins w:id="30" w:author="Campbell, Leah - FS" w:date="2020-03-07T10:57:00Z"/>
        </w:rPr>
      </w:pPr>
    </w:p>
    <w:p w14:paraId="3D481B87" w14:textId="77777777" w:rsidR="00A63C78" w:rsidRDefault="00A63C78" w:rsidP="00E44EF8">
      <w:pPr>
        <w:pStyle w:val="CoverHeader"/>
      </w:pPr>
      <w:r w:rsidRPr="00E44EF8">
        <w:t>Objective</w:t>
      </w:r>
      <w:r w:rsidR="0043054B" w:rsidRPr="00E44EF8">
        <w:t>s</w:t>
      </w:r>
    </w:p>
    <w:p w14:paraId="1254D559" w14:textId="76B97BAD" w:rsidR="0043054B" w:rsidRPr="007F55A1" w:rsidRDefault="00685AD1" w:rsidP="003C339E">
      <w:pPr>
        <w:pStyle w:val="Covertext"/>
        <w:numPr>
          <w:ilvl w:val="0"/>
          <w:numId w:val="33"/>
        </w:numPr>
      </w:pPr>
      <w:r>
        <w:t>Learn how to navigate the LCMS Data Explorer web application</w:t>
      </w:r>
      <w:r w:rsidR="0056232E">
        <w:t>.</w:t>
      </w:r>
    </w:p>
    <w:p w14:paraId="5B897FDC" w14:textId="4EB6821B" w:rsidR="00A63C78" w:rsidRPr="00E810D5" w:rsidRDefault="00685AD1" w:rsidP="003C339E">
      <w:pPr>
        <w:pStyle w:val="Covertext"/>
        <w:numPr>
          <w:ilvl w:val="0"/>
          <w:numId w:val="33"/>
        </w:numPr>
      </w:pPr>
      <w:r>
        <w:t>D</w:t>
      </w:r>
      <w:r w:rsidR="0096156B">
        <w:t>ownload</w:t>
      </w:r>
      <w:r w:rsidR="0056232E">
        <w:t xml:space="preserve"> </w:t>
      </w:r>
      <w:r>
        <w:t>data from the LCMS Data Explorer</w:t>
      </w:r>
      <w:r w:rsidR="0056232E">
        <w:t>.</w:t>
      </w:r>
    </w:p>
    <w:p w14:paraId="44FB1488" w14:textId="395F4D5F" w:rsidR="00154176" w:rsidRDefault="00154176" w:rsidP="00396C5D">
      <w:pPr>
        <w:pStyle w:val="CoverHeader"/>
      </w:pPr>
      <w:r>
        <w:t xml:space="preserve">Required </w:t>
      </w:r>
      <w:r w:rsidR="002B6A66">
        <w:t>Software</w:t>
      </w:r>
    </w:p>
    <w:p w14:paraId="6F4F77AD" w14:textId="57B38F02" w:rsidR="00154176" w:rsidRPr="00E810D5" w:rsidRDefault="002B6A66" w:rsidP="003C339E">
      <w:pPr>
        <w:pStyle w:val="Covertext"/>
        <w:numPr>
          <w:ilvl w:val="0"/>
          <w:numId w:val="33"/>
        </w:numPr>
        <w:rPr>
          <w:b/>
        </w:rPr>
      </w:pPr>
      <w:r>
        <w:t>A web browser other than Microsoft Internet Explorer</w:t>
      </w:r>
      <w:r w:rsidR="00685AD1">
        <w:t>.</w:t>
      </w:r>
    </w:p>
    <w:p w14:paraId="56AF129F" w14:textId="77777777" w:rsidR="00A63C78" w:rsidRDefault="00A63C78" w:rsidP="00396C5D">
      <w:pPr>
        <w:pStyle w:val="CoverHeader"/>
      </w:pPr>
      <w:r>
        <w:t>Prerequisites</w:t>
      </w:r>
    </w:p>
    <w:p w14:paraId="156A3176" w14:textId="163EC381" w:rsidR="00A63C78" w:rsidRPr="008F146E" w:rsidRDefault="00685AD1" w:rsidP="003C339E">
      <w:pPr>
        <w:pStyle w:val="Covertext"/>
        <w:numPr>
          <w:ilvl w:val="0"/>
          <w:numId w:val="33"/>
        </w:numPr>
      </w:pPr>
      <w:r w:rsidRPr="00685AD1">
        <w:t>Basic</w:t>
      </w:r>
      <w:r w:rsidR="00154176" w:rsidRPr="00685AD1">
        <w:t xml:space="preserve"> understanding of how to use </w:t>
      </w:r>
      <w:r w:rsidR="0056232E">
        <w:t>a simple GIS</w:t>
      </w:r>
      <w:r w:rsidR="00DB3872">
        <w:t>,</w:t>
      </w:r>
      <w:r w:rsidR="0056232E">
        <w:t xml:space="preserve"> such as </w:t>
      </w:r>
      <w:r w:rsidRPr="00685AD1">
        <w:t>Google Maps</w:t>
      </w:r>
      <w:r w:rsidR="0056232E">
        <w:t xml:space="preserve"> or Google Earth</w:t>
      </w:r>
      <w:r w:rsidR="00154176" w:rsidRPr="00685AD1">
        <w:t>.</w:t>
      </w:r>
    </w:p>
    <w:p w14:paraId="0AD6BBAC" w14:textId="2F0351C0" w:rsidR="002B6A66" w:rsidRPr="008F146E" w:rsidDel="008F146E" w:rsidRDefault="002B6A66" w:rsidP="00E404C0">
      <w:pPr>
        <w:pStyle w:val="Covertext"/>
        <w:numPr>
          <w:ilvl w:val="0"/>
          <w:numId w:val="33"/>
        </w:numPr>
        <w:rPr>
          <w:del w:id="31" w:author="Housman, Ian W -FS" w:date="2020-03-17T13:39:00Z"/>
          <w:rPrChange w:id="32" w:author="Housman, Ian W -FS" w:date="2020-03-17T13:39:00Z">
            <w:rPr>
              <w:del w:id="33" w:author="Housman, Ian W -FS" w:date="2020-03-17T13:39:00Z"/>
              <w:b/>
            </w:rPr>
          </w:rPrChange>
        </w:rPr>
      </w:pPr>
      <w:del w:id="34" w:author="Housman, Ian W -FS" w:date="2020-03-17T13:39:00Z">
        <w:r w:rsidRPr="008F146E" w:rsidDel="008F146E">
          <w:delText>A study area or area of interest (AOI) within the LCMS mapped boundary.</w:delText>
        </w:r>
      </w:del>
    </w:p>
    <w:p w14:paraId="046CD007" w14:textId="5D7543A7" w:rsidR="002B6A66" w:rsidRDefault="002B6A66" w:rsidP="00E404C0">
      <w:pPr>
        <w:pStyle w:val="CoverHeader"/>
      </w:pPr>
      <w:r>
        <w:t>Contacts</w:t>
      </w:r>
    </w:p>
    <w:p w14:paraId="030220AD" w14:textId="408D00B8" w:rsidR="005742AF" w:rsidRPr="00E404C0" w:rsidRDefault="005742AF" w:rsidP="00E404C0">
      <w:pPr>
        <w:pStyle w:val="Covertext"/>
        <w:numPr>
          <w:ilvl w:val="0"/>
          <w:numId w:val="33"/>
        </w:numPr>
        <w:rPr>
          <w:b/>
        </w:rPr>
      </w:pPr>
      <w:r>
        <w:t xml:space="preserve">LCMS general inquires: </w:t>
      </w:r>
      <w:ins w:id="35" w:author="Campbell, Leah - FS" w:date="2020-03-07T10:58:00Z">
        <w:r w:rsidR="00724B7E">
          <w:fldChar w:fldCharType="begin"/>
        </w:r>
        <w:r w:rsidR="00724B7E">
          <w:instrText xml:space="preserve"> HYPERLINK "mailto:</w:instrText>
        </w:r>
      </w:ins>
      <w:r w:rsidR="00724B7E" w:rsidRPr="00724B7E">
        <w:rPr>
          <w:rPrChange w:id="36" w:author="Campbell, Leah - FS" w:date="2020-03-07T10:58:00Z">
            <w:rPr>
              <w:rStyle w:val="Hyperlink"/>
            </w:rPr>
          </w:rPrChange>
        </w:rPr>
        <w:instrText>sm.fs.lcms@usda.gov</w:instrText>
      </w:r>
      <w:ins w:id="37" w:author="Campbell, Leah - FS" w:date="2020-03-07T10:58:00Z">
        <w:r w:rsidR="00724B7E">
          <w:instrText xml:space="preserve">" </w:instrText>
        </w:r>
        <w:r w:rsidR="00724B7E">
          <w:fldChar w:fldCharType="separate"/>
        </w:r>
      </w:ins>
      <w:r w:rsidR="00724B7E" w:rsidRPr="007823CF">
        <w:rPr>
          <w:rStyle w:val="Hyperlink"/>
        </w:rPr>
        <w:t>sm.fs.lcms@usda.gov</w:t>
      </w:r>
      <w:ins w:id="38" w:author="Campbell, Leah - FS" w:date="2020-03-07T10:58:00Z">
        <w:r w:rsidR="00724B7E">
          <w:fldChar w:fldCharType="end"/>
        </w:r>
      </w:ins>
      <w:r w:rsidR="00DB4F25">
        <w:rPr>
          <w:rStyle w:val="Hyperlink"/>
        </w:rPr>
        <w:t xml:space="preserve"> </w:t>
      </w:r>
      <w:r w:rsidR="006447BC">
        <w:rPr>
          <w:rStyle w:val="Hyperlink"/>
        </w:rPr>
        <w:t xml:space="preserve"> </w:t>
      </w:r>
      <w:r w:rsidR="006447BC">
        <w:t>801-975-3841</w:t>
      </w:r>
    </w:p>
    <w:p w14:paraId="3A2CF0FB" w14:textId="03AC4BA4" w:rsidR="00674748" w:rsidRPr="007F2523" w:rsidRDefault="007F2523" w:rsidP="009F6D57">
      <w:pPr>
        <w:pStyle w:val="CoverHeader"/>
      </w:pPr>
      <w:r w:rsidRPr="007F2523">
        <w:t>Table of Contents</w:t>
      </w:r>
    </w:p>
    <w:p w14:paraId="49E8EC27" w14:textId="6B5118CE" w:rsidR="00DD6635" w:rsidRDefault="007F2523">
      <w:pPr>
        <w:pStyle w:val="TOC1"/>
        <w:rPr>
          <w:noProof/>
        </w:rPr>
      </w:pPr>
      <w:r w:rsidRPr="007F2523">
        <w:fldChar w:fldCharType="begin"/>
      </w:r>
      <w:r w:rsidRPr="007F2523">
        <w:instrText xml:space="preserve"> TOC \h \z \t "List_A1,1" </w:instrText>
      </w:r>
      <w:r w:rsidRPr="007F2523">
        <w:fldChar w:fldCharType="separate"/>
      </w:r>
      <w:hyperlink w:anchor="_Toc23256353" w:history="1">
        <w:r w:rsidR="00DD6635" w:rsidRPr="00C711C7">
          <w:rPr>
            <w:rStyle w:val="Hyperlink"/>
            <w:noProof/>
          </w:rPr>
          <w:t>Part 1: Navigating the LCMS Data Explorer</w:t>
        </w:r>
        <w:r w:rsidR="00DD6635">
          <w:rPr>
            <w:noProof/>
            <w:webHidden/>
          </w:rPr>
          <w:tab/>
        </w:r>
        <w:r w:rsidR="00DD6635">
          <w:rPr>
            <w:noProof/>
            <w:webHidden/>
          </w:rPr>
          <w:fldChar w:fldCharType="begin"/>
        </w:r>
        <w:r w:rsidR="00DD6635">
          <w:rPr>
            <w:noProof/>
            <w:webHidden/>
          </w:rPr>
          <w:instrText xml:space="preserve"> PAGEREF _Toc23256353 \h </w:instrText>
        </w:r>
        <w:r w:rsidR="00DD6635">
          <w:rPr>
            <w:noProof/>
            <w:webHidden/>
          </w:rPr>
        </w:r>
        <w:r w:rsidR="00DD6635">
          <w:rPr>
            <w:noProof/>
            <w:webHidden/>
          </w:rPr>
          <w:fldChar w:fldCharType="separate"/>
        </w:r>
        <w:r w:rsidR="00BE208A">
          <w:rPr>
            <w:noProof/>
            <w:webHidden/>
          </w:rPr>
          <w:t>3</w:t>
        </w:r>
        <w:r w:rsidR="00DD6635">
          <w:rPr>
            <w:noProof/>
            <w:webHidden/>
          </w:rPr>
          <w:fldChar w:fldCharType="end"/>
        </w:r>
      </w:hyperlink>
    </w:p>
    <w:p w14:paraId="07B878F3" w14:textId="5E817AD0" w:rsidR="00DD6635" w:rsidRDefault="00BE208A">
      <w:pPr>
        <w:pStyle w:val="TOC1"/>
        <w:rPr>
          <w:noProof/>
        </w:rPr>
      </w:pPr>
      <w:r>
        <w:rPr>
          <w:rStyle w:val="Hyperlink"/>
          <w:noProof/>
        </w:rPr>
        <w:fldChar w:fldCharType="begin"/>
      </w:r>
      <w:r>
        <w:rPr>
          <w:rStyle w:val="Hyperlink"/>
          <w:noProof/>
        </w:rPr>
        <w:instrText xml:space="preserve"> HYPERLINK \l "_Toc23256354" </w:instrText>
      </w:r>
      <w:r>
        <w:rPr>
          <w:rStyle w:val="Hyperlink"/>
          <w:noProof/>
        </w:rPr>
        <w:fldChar w:fldCharType="separate"/>
      </w:r>
      <w:r w:rsidR="00DD6635" w:rsidRPr="00C711C7">
        <w:rPr>
          <w:rStyle w:val="Hyperlink"/>
          <w:noProof/>
        </w:rPr>
        <w:t>Part 2: Navigating Standard Mode</w:t>
      </w:r>
      <w:r w:rsidR="00DD6635">
        <w:rPr>
          <w:noProof/>
          <w:webHidden/>
        </w:rPr>
        <w:tab/>
      </w:r>
      <w:r w:rsidR="00DD6635">
        <w:rPr>
          <w:noProof/>
          <w:webHidden/>
        </w:rPr>
        <w:fldChar w:fldCharType="begin"/>
      </w:r>
      <w:r w:rsidR="00DD6635">
        <w:rPr>
          <w:noProof/>
          <w:webHidden/>
        </w:rPr>
        <w:instrText xml:space="preserve"> PAGEREF _Toc23256354 \h </w:instrText>
      </w:r>
      <w:r w:rsidR="00DD6635">
        <w:rPr>
          <w:noProof/>
          <w:webHidden/>
        </w:rPr>
      </w:r>
      <w:r w:rsidR="00DD6635">
        <w:rPr>
          <w:noProof/>
          <w:webHidden/>
        </w:rPr>
        <w:fldChar w:fldCharType="separate"/>
      </w:r>
      <w:ins w:id="39" w:author="Housman, Ian W -FS" w:date="2020-03-17T14:03:00Z">
        <w:r>
          <w:rPr>
            <w:noProof/>
            <w:webHidden/>
          </w:rPr>
          <w:t>6</w:t>
        </w:r>
      </w:ins>
      <w:del w:id="40" w:author="Housman, Ian W -FS" w:date="2020-03-17T14:03:00Z">
        <w:r w:rsidR="0086443B" w:rsidDel="00BE208A">
          <w:rPr>
            <w:noProof/>
            <w:webHidden/>
          </w:rPr>
          <w:delText>5</w:delText>
        </w:r>
      </w:del>
      <w:r w:rsidR="00DD6635">
        <w:rPr>
          <w:noProof/>
          <w:webHidden/>
        </w:rPr>
        <w:fldChar w:fldCharType="end"/>
      </w:r>
      <w:r>
        <w:rPr>
          <w:noProof/>
        </w:rPr>
        <w:fldChar w:fldCharType="end"/>
      </w:r>
    </w:p>
    <w:p w14:paraId="4B04C184" w14:textId="56BD779E" w:rsidR="00DD6635" w:rsidRDefault="0086443B">
      <w:pPr>
        <w:pStyle w:val="TOC1"/>
        <w:rPr>
          <w:noProof/>
        </w:rPr>
      </w:pPr>
      <w:r>
        <w:fldChar w:fldCharType="begin"/>
      </w:r>
      <w:r>
        <w:instrText xml:space="preserve"> HYPERLINK \l "_Toc23256355" </w:instrText>
      </w:r>
      <w:r>
        <w:fldChar w:fldCharType="separate"/>
      </w:r>
      <w:r w:rsidR="00DD6635" w:rsidRPr="00C711C7">
        <w:rPr>
          <w:rStyle w:val="Hyperlink"/>
          <w:noProof/>
        </w:rPr>
        <w:t>Part 3: Navigating in Advanced Mode</w:t>
      </w:r>
      <w:r w:rsidR="00DD6635">
        <w:rPr>
          <w:noProof/>
          <w:webHidden/>
        </w:rPr>
        <w:tab/>
      </w:r>
      <w:r w:rsidR="00DD6635">
        <w:rPr>
          <w:noProof/>
          <w:webHidden/>
        </w:rPr>
        <w:fldChar w:fldCharType="begin"/>
      </w:r>
      <w:r w:rsidR="00DD6635">
        <w:rPr>
          <w:noProof/>
          <w:webHidden/>
        </w:rPr>
        <w:instrText xml:space="preserve"> PAGEREF _Toc23256355 \h </w:instrText>
      </w:r>
      <w:r w:rsidR="00DD6635">
        <w:rPr>
          <w:noProof/>
          <w:webHidden/>
        </w:rPr>
      </w:r>
      <w:r w:rsidR="00DD6635">
        <w:rPr>
          <w:noProof/>
          <w:webHidden/>
        </w:rPr>
        <w:fldChar w:fldCharType="separate"/>
      </w:r>
      <w:ins w:id="41" w:author="Housman, Ian W -FS" w:date="2020-03-17T14:03:00Z">
        <w:r w:rsidR="00BE208A">
          <w:rPr>
            <w:noProof/>
            <w:webHidden/>
          </w:rPr>
          <w:t>19</w:t>
        </w:r>
      </w:ins>
      <w:ins w:id="42" w:author="Campbell, Leah - FS" w:date="2019-11-01T14:30:00Z">
        <w:del w:id="43" w:author="Housman, Ian W -FS" w:date="2020-03-17T14:03:00Z">
          <w:r w:rsidDel="00BE208A">
            <w:rPr>
              <w:noProof/>
              <w:webHidden/>
            </w:rPr>
            <w:delText>12</w:delText>
          </w:r>
        </w:del>
      </w:ins>
      <w:del w:id="44" w:author="Housman, Ian W -FS" w:date="2020-03-17T14:03:00Z">
        <w:r w:rsidR="00DD6635" w:rsidDel="00BE208A">
          <w:rPr>
            <w:noProof/>
            <w:webHidden/>
          </w:rPr>
          <w:delText>11</w:delText>
        </w:r>
      </w:del>
      <w:r w:rsidR="00DD6635">
        <w:rPr>
          <w:noProof/>
          <w:webHidden/>
        </w:rPr>
        <w:fldChar w:fldCharType="end"/>
      </w:r>
      <w:r>
        <w:rPr>
          <w:noProof/>
        </w:rPr>
        <w:fldChar w:fldCharType="end"/>
      </w:r>
    </w:p>
    <w:p w14:paraId="3EBC099F" w14:textId="5E7B28D6" w:rsidR="007C6F08" w:rsidRDefault="007F2523" w:rsidP="009F6D57">
      <w:pPr>
        <w:pStyle w:val="TOC1"/>
      </w:pPr>
      <w:r w:rsidRPr="007F2523">
        <w:fldChar w:fldCharType="end"/>
      </w:r>
    </w:p>
    <w:p w14:paraId="527E9DDE" w14:textId="18E4490E" w:rsidR="009F6D57" w:rsidRPr="009F6D57" w:rsidRDefault="007C6F08" w:rsidP="007C6F08">
      <w:r>
        <w:br w:type="page"/>
      </w:r>
    </w:p>
    <w:p w14:paraId="318A10DB" w14:textId="2BE59E48" w:rsidR="002A5E88" w:rsidRDefault="00685AD1" w:rsidP="002A5E88">
      <w:pPr>
        <w:pStyle w:val="ListA1"/>
      </w:pPr>
      <w:bookmarkStart w:id="45" w:name="_Toc23256353"/>
      <w:r>
        <w:lastRenderedPageBreak/>
        <w:t>Navigating the LCMS Data Explorer</w:t>
      </w:r>
      <w:bookmarkEnd w:id="45"/>
    </w:p>
    <w:p w14:paraId="18B56BE4" w14:textId="5D1C1B3E" w:rsidR="008B64B5" w:rsidRDefault="008B64B5" w:rsidP="008B64B5">
      <w:pPr>
        <w:pStyle w:val="Listdescript"/>
        <w:rPr>
          <w:noProof/>
        </w:rPr>
      </w:pPr>
      <w:r>
        <w:t xml:space="preserve">This </w:t>
      </w:r>
      <w:r w:rsidR="00E57ECB">
        <w:t>section</w:t>
      </w:r>
      <w:r w:rsidR="006A62A6">
        <w:t xml:space="preserve"> </w:t>
      </w:r>
      <w:r w:rsidR="00B079FD">
        <w:t>introduces the user to</w:t>
      </w:r>
      <w:r w:rsidR="006A62A6">
        <w:t xml:space="preserve"> general navigation and functionality</w:t>
      </w:r>
      <w:r w:rsidR="00DB3872">
        <w:t xml:space="preserve"> </w:t>
      </w:r>
      <w:del w:id="46" w:author="Housman, Ian W -FS" w:date="2020-03-17T13:40:00Z">
        <w:r w:rsidR="00DB3872" w:rsidDel="003C67FD">
          <w:delText>features</w:delText>
        </w:r>
        <w:r w:rsidR="006A62A6" w:rsidDel="003C67FD">
          <w:delText xml:space="preserve"> </w:delText>
        </w:r>
      </w:del>
      <w:r w:rsidR="006A62A6">
        <w:t>of the LCMS Data Explorer</w:t>
      </w:r>
      <w:r>
        <w:t>.</w:t>
      </w:r>
      <w:r w:rsidR="00B658FD" w:rsidRPr="00B658FD">
        <w:rPr>
          <w:noProof/>
        </w:rPr>
        <w:t xml:space="preserve"> </w:t>
      </w:r>
    </w:p>
    <w:p w14:paraId="02F8C480" w14:textId="3D167610" w:rsidR="00BA03ED" w:rsidRDefault="00BC3D57" w:rsidP="00095FA9">
      <w:pPr>
        <w:pStyle w:val="ListA2"/>
      </w:pPr>
      <w:r>
        <w:t>Explore the Google Tools</w:t>
      </w:r>
    </w:p>
    <w:p w14:paraId="4339734F" w14:textId="3E4CD202" w:rsidR="00015709" w:rsidRDefault="003C67FD" w:rsidP="00015709">
      <w:pPr>
        <w:pStyle w:val="ListA2"/>
        <w:numPr>
          <w:ilvl w:val="0"/>
          <w:numId w:val="0"/>
        </w:numPr>
        <w:ind w:left="360"/>
      </w:pPr>
      <w:ins w:id="47" w:author="Housman, Ian W -FS" w:date="2020-03-17T13:41:00Z">
        <w:r>
          <w:rPr>
            <w:noProof/>
          </w:rPr>
          <mc:AlternateContent>
            <mc:Choice Requires="wps">
              <w:drawing>
                <wp:anchor distT="0" distB="0" distL="114300" distR="114300" simplePos="0" relativeHeight="251666432" behindDoc="0" locked="0" layoutInCell="1" allowOverlap="1" wp14:anchorId="2671F1DB" wp14:editId="24216BC6">
                  <wp:simplePos x="0" y="0"/>
                  <wp:positionH relativeFrom="column">
                    <wp:posOffset>4957281</wp:posOffset>
                  </wp:positionH>
                  <wp:positionV relativeFrom="paragraph">
                    <wp:posOffset>27719</wp:posOffset>
                  </wp:positionV>
                  <wp:extent cx="852755" cy="523982"/>
                  <wp:effectExtent l="19050" t="19050" r="24130" b="28575"/>
                  <wp:wrapNone/>
                  <wp:docPr id="28" name="Rectangle 28"/>
                  <wp:cNvGraphicFramePr/>
                  <a:graphic xmlns:a="http://schemas.openxmlformats.org/drawingml/2006/main">
                    <a:graphicData uri="http://schemas.microsoft.com/office/word/2010/wordprocessingShape">
                      <wps:wsp>
                        <wps:cNvSpPr/>
                        <wps:spPr>
                          <a:xfrm>
                            <a:off x="0" y="0"/>
                            <a:ext cx="852755" cy="52398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E4A9A" id="Rectangle 28" o:spid="_x0000_s1026" style="position:absolute;margin-left:390.35pt;margin-top:2.2pt;width:67.15pt;height:4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" filled="f" strokecolor="red" strokeweight="3pt"/>
              </w:pict>
            </mc:Fallback>
          </mc:AlternateContent>
        </w:r>
      </w:ins>
      <w:del w:id="48" w:author="Housman, Ian W -FS" w:date="2020-03-17T13:41:00Z">
        <w:r w:rsidR="00015709" w:rsidDel="003C67FD">
          <w:rPr>
            <w:noProof/>
          </w:rPr>
          <w:drawing>
            <wp:inline distT="0" distB="0" distL="0" distR="0" wp14:anchorId="30DD7D46" wp14:editId="02B11D83">
              <wp:extent cx="3969091" cy="2895600"/>
              <wp:effectExtent l="19050" t="19050" r="127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avigation tool.PNG"/>
                      <pic:cNvPicPr/>
                    </pic:nvPicPr>
                    <pic:blipFill>
                      <a:blip r:embed="rId10">
                        <a:extLst>
                          <a:ext uri="{28A0092B-C50C-407E-A947-70E740481C1C}">
                            <a14:useLocalDpi xmlns:a14="http://schemas.microsoft.com/office/drawing/2010/main" val="0"/>
                          </a:ext>
                        </a:extLst>
                      </a:blip>
                      <a:stretch>
                        <a:fillRect/>
                      </a:stretch>
                    </pic:blipFill>
                    <pic:spPr bwMode="auto">
                      <a:xfrm>
                        <a:off x="0" y="0"/>
                        <a:ext cx="3970867" cy="2896896"/>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del>
      <w:ins w:id="49" w:author="Housman, Ian W -FS" w:date="2020-03-17T13:41:00Z">
        <w:r>
          <w:rPr>
            <w:noProof/>
          </w:rPr>
          <w:drawing>
            <wp:inline distT="0" distB="0" distL="0" distR="0" wp14:anchorId="45DF1899" wp14:editId="1ABF88B7">
              <wp:extent cx="5564541" cy="3057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9432" cy="3060212"/>
                      </a:xfrm>
                      <a:prstGeom prst="rect">
                        <a:avLst/>
                      </a:prstGeom>
                    </pic:spPr>
                  </pic:pic>
                </a:graphicData>
              </a:graphic>
            </wp:inline>
          </w:drawing>
        </w:r>
      </w:ins>
    </w:p>
    <w:p w14:paraId="1C971E98" w14:textId="597863C9" w:rsidR="00BA03ED" w:rsidRDefault="00BA03ED" w:rsidP="006D1049">
      <w:pPr>
        <w:pStyle w:val="ListA3"/>
        <w:numPr>
          <w:ilvl w:val="0"/>
          <w:numId w:val="0"/>
        </w:numPr>
        <w:ind w:left="360"/>
      </w:pPr>
      <w:r>
        <w:t xml:space="preserve">Launch </w:t>
      </w:r>
      <w:r w:rsidR="008C5426">
        <w:t xml:space="preserve">the LCMS Data Explorer by </w:t>
      </w:r>
      <w:hyperlink r:id="rId11" w:history="1">
        <w:r w:rsidR="00B51100" w:rsidRPr="00E404C0">
          <w:rPr>
            <w:rStyle w:val="Hyperlink"/>
            <w:shd w:val="clear" w:color="auto" w:fill="FFFFFF" w:themeFill="background1"/>
          </w:rPr>
          <w:t>clicking this link</w:t>
        </w:r>
      </w:hyperlink>
      <w:r w:rsidR="00B51100" w:rsidRPr="00E404C0">
        <w:rPr>
          <w:rStyle w:val="Hyperlink"/>
          <w:u w:val="none"/>
          <w:shd w:val="clear" w:color="auto" w:fill="FFFFFF" w:themeFill="background1"/>
        </w:rPr>
        <w:t xml:space="preserve"> </w:t>
      </w:r>
      <w:r w:rsidR="00B658FD" w:rsidRPr="00E404C0">
        <w:rPr>
          <w:sz w:val="18"/>
          <w:szCs w:val="18"/>
        </w:rPr>
        <w:t>(</w:t>
      </w:r>
      <w:r w:rsidR="00BD4F80">
        <w:fldChar w:fldCharType="begin"/>
      </w:r>
      <w:ins w:id="50" w:author="Campbell, Leah - FS" w:date="2020-03-07T10:59:00Z">
        <w:r w:rsidR="00724B7E">
          <w:instrText>HYPERLINK "http://lcms.forestry.oregonstate.edu/"</w:instrText>
        </w:r>
      </w:ins>
      <w:del w:id="51" w:author="Campbell, Leah - FS" w:date="2019-11-01T13:31:00Z">
        <w:r w:rsidR="00BD4F80" w:rsidDel="00CF510E">
          <w:delInstrText xml:space="preserve"> HYPERLINK "https://landscape-change-explorer.appspot.com/" </w:delInstrText>
        </w:r>
      </w:del>
      <w:r w:rsidR="00BD4F80">
        <w:fldChar w:fldCharType="separate"/>
      </w:r>
      <w:del w:id="52" w:author="Campbell, Leah - FS" w:date="2019-11-01T13:31:00Z">
        <w:r w:rsidR="0097152E" w:rsidRPr="00F57568" w:rsidDel="00CF510E">
          <w:rPr>
            <w:rStyle w:val="Hyperlink"/>
            <w:sz w:val="18"/>
            <w:szCs w:val="18"/>
          </w:rPr>
          <w:delText>https://landscape-change-explorer.appspot.com/</w:delText>
        </w:r>
      </w:del>
      <w:ins w:id="53" w:author="Campbell, Leah - FS" w:date="2020-03-07T10:59:00Z">
        <w:r w:rsidR="00724B7E">
          <w:rPr>
            <w:rStyle w:val="Hyperlink"/>
            <w:sz w:val="18"/>
            <w:szCs w:val="18"/>
          </w:rPr>
          <w:t>http://lcms.forestry.oregonstate.edu/</w:t>
        </w:r>
      </w:ins>
      <w:r w:rsidR="00BD4F80">
        <w:rPr>
          <w:rStyle w:val="Hyperlink"/>
          <w:sz w:val="18"/>
          <w:szCs w:val="18"/>
        </w:rPr>
        <w:fldChar w:fldCharType="end"/>
      </w:r>
      <w:r w:rsidR="00B658FD" w:rsidRPr="00E404C0">
        <w:rPr>
          <w:sz w:val="18"/>
          <w:szCs w:val="18"/>
        </w:rPr>
        <w:t>)</w:t>
      </w:r>
      <w:r>
        <w:t>.</w:t>
      </w:r>
      <w:r w:rsidR="00B658FD">
        <w:t xml:space="preserve"> </w:t>
      </w:r>
      <w:r w:rsidR="0097152E">
        <w:t>B</w:t>
      </w:r>
      <w:r w:rsidR="008C5426">
        <w:t xml:space="preserve">egin by focusing on the tools along the </w:t>
      </w:r>
      <w:r w:rsidR="0097152E">
        <w:t>right</w:t>
      </w:r>
      <w:r w:rsidR="008C5426">
        <w:t xml:space="preserve"> </w:t>
      </w:r>
      <w:r w:rsidR="0040037A">
        <w:t>side</w:t>
      </w:r>
      <w:r w:rsidR="008C5426">
        <w:t xml:space="preserve"> of</w:t>
      </w:r>
      <w:r w:rsidR="0040037A">
        <w:t xml:space="preserve"> the</w:t>
      </w:r>
      <w:r w:rsidR="008C5426">
        <w:t xml:space="preserve"> browser window.</w:t>
      </w:r>
      <w:r w:rsidR="00234739">
        <w:t xml:space="preserve"> These</w:t>
      </w:r>
      <w:r w:rsidR="007E25F7">
        <w:t xml:space="preserve"> are</w:t>
      </w:r>
      <w:r w:rsidR="00C2789D">
        <w:t xml:space="preserve"> the</w:t>
      </w:r>
      <w:r w:rsidR="007E25F7">
        <w:t xml:space="preserve"> default tools within all web mapping applications using Google</w:t>
      </w:r>
      <w:ins w:id="54" w:author="Housman, Ian W -FS" w:date="2020-03-17T13:42:00Z">
        <w:r w:rsidR="003C67FD">
          <w:t xml:space="preserve"> Maps</w:t>
        </w:r>
      </w:ins>
      <w:r w:rsidR="007E25F7">
        <w:t xml:space="preserve">. </w:t>
      </w:r>
    </w:p>
    <w:p w14:paraId="6C7D7A9F" w14:textId="210D2B33" w:rsidR="00BA03ED" w:rsidRDefault="008C5426" w:rsidP="00BA03ED">
      <w:pPr>
        <w:pStyle w:val="ListA3"/>
      </w:pPr>
      <w:r>
        <w:lastRenderedPageBreak/>
        <w:t xml:space="preserve">At the top </w:t>
      </w:r>
      <w:del w:id="55" w:author="Housman, Ian W -FS" w:date="2020-03-17T13:42:00Z">
        <w:r w:rsidDel="003C67FD">
          <w:delText xml:space="preserve">left </w:delText>
        </w:r>
      </w:del>
      <w:ins w:id="56" w:author="Housman, Ian W -FS" w:date="2020-03-17T13:42:00Z">
        <w:r w:rsidR="003C67FD">
          <w:t xml:space="preserve">right </w:t>
        </w:r>
      </w:ins>
      <w:r>
        <w:t xml:space="preserve">you can choose between </w:t>
      </w:r>
      <w:r w:rsidRPr="00695A70">
        <w:rPr>
          <w:b/>
        </w:rPr>
        <w:t xml:space="preserve">map </w:t>
      </w:r>
      <w:r w:rsidRPr="00695A70">
        <w:t>view</w:t>
      </w:r>
      <w:r w:rsidR="00FD5CCE" w:rsidRPr="00695A70">
        <w:t xml:space="preserve"> </w:t>
      </w:r>
      <w:r w:rsidR="00FD5CCE">
        <w:t>and</w:t>
      </w:r>
      <w:r w:rsidR="00695A70">
        <w:t xml:space="preserve"> </w:t>
      </w:r>
      <w:r w:rsidRPr="00695A70">
        <w:rPr>
          <w:b/>
        </w:rPr>
        <w:t xml:space="preserve">satellite </w:t>
      </w:r>
      <w:r w:rsidRPr="00695A70">
        <w:t>view</w:t>
      </w:r>
      <w:r>
        <w:t xml:space="preserve"> for your base layer</w:t>
      </w:r>
      <w:r w:rsidR="00BA03ED">
        <w:t>.</w:t>
      </w:r>
    </w:p>
    <w:p w14:paraId="3C535D7A" w14:textId="441B8AC5" w:rsidR="008C5426" w:rsidRDefault="008C5426" w:rsidP="008C5426">
      <w:pPr>
        <w:pStyle w:val="ListA4"/>
      </w:pPr>
      <w:r w:rsidRPr="00695A70">
        <w:rPr>
          <w:b/>
        </w:rPr>
        <w:t xml:space="preserve">Map </w:t>
      </w:r>
      <w:r w:rsidRPr="00695A70">
        <w:t>view</w:t>
      </w:r>
      <w:r>
        <w:t xml:space="preserve"> has a checkbox drop-down option to turn terrain view on and off.</w:t>
      </w:r>
    </w:p>
    <w:p w14:paraId="24D60898" w14:textId="5C3C7DDC" w:rsidR="00BA03ED" w:rsidRDefault="008C5426" w:rsidP="005F003B">
      <w:pPr>
        <w:pStyle w:val="ListA4"/>
      </w:pPr>
      <w:r w:rsidRPr="00695A70">
        <w:rPr>
          <w:b/>
        </w:rPr>
        <w:t xml:space="preserve">Satellite </w:t>
      </w:r>
      <w:r w:rsidRPr="00695A70">
        <w:t>view</w:t>
      </w:r>
      <w:r>
        <w:t xml:space="preserve"> has a checkbox drop-down option to turn labels on and off.</w:t>
      </w:r>
    </w:p>
    <w:p w14:paraId="4214792C" w14:textId="46201EDC" w:rsidR="000D5E09" w:rsidRDefault="001E54AD" w:rsidP="00BA03ED">
      <w:pPr>
        <w:pStyle w:val="ListA3"/>
      </w:pPr>
      <w:r>
        <w:t>Below the full screen button are zoom tools for viewing the map at different scales</w:t>
      </w:r>
      <w:r w:rsidR="000D5E09">
        <w:t>.</w:t>
      </w:r>
    </w:p>
    <w:p w14:paraId="63AEB924" w14:textId="6F3A376C" w:rsidR="008C5426" w:rsidRDefault="00D70DE8" w:rsidP="008C5426">
      <w:pPr>
        <w:pStyle w:val="ListA4"/>
      </w:pPr>
      <w:r>
        <w:t>Z</w:t>
      </w:r>
      <w:r w:rsidR="00851308">
        <w:t>oom In and O</w:t>
      </w:r>
      <w:r>
        <w:t>ut can a</w:t>
      </w:r>
      <w:r w:rsidR="008C5426">
        <w:t>lso be accomplished using the scroll wheel on your mouse.</w:t>
      </w:r>
    </w:p>
    <w:p w14:paraId="65C9CC95" w14:textId="40EF8FF9" w:rsidR="0066743B" w:rsidRDefault="005A30B0" w:rsidP="008C5426">
      <w:pPr>
        <w:pStyle w:val="ListA3"/>
      </w:pPr>
      <w:r>
        <w:t xml:space="preserve">The </w:t>
      </w:r>
      <w:r w:rsidR="0066743B">
        <w:t xml:space="preserve">orange person icon </w:t>
      </w:r>
      <w:r w:rsidR="008C5426">
        <w:t>all</w:t>
      </w:r>
      <w:r w:rsidR="00A30367">
        <w:t>ows you to drop into street view</w:t>
      </w:r>
      <w:r w:rsidR="008C5426">
        <w:t>.</w:t>
      </w:r>
    </w:p>
    <w:p w14:paraId="47F735E4" w14:textId="49B5DAD7" w:rsidR="008C5426" w:rsidRDefault="00D70DE8" w:rsidP="0066743B">
      <w:pPr>
        <w:pStyle w:val="ListA3"/>
        <w:numPr>
          <w:ilvl w:val="0"/>
          <w:numId w:val="0"/>
        </w:numPr>
        <w:ind w:left="936"/>
      </w:pPr>
      <w:r w:rsidRPr="00D70DE8">
        <w:rPr>
          <w:noProof/>
        </w:rPr>
        <w:t xml:space="preserve"> </w:t>
      </w:r>
      <w:r>
        <w:rPr>
          <w:noProof/>
        </w:rPr>
        <w:drawing>
          <wp:inline distT="0" distB="0" distL="0" distR="0" wp14:anchorId="542A9822" wp14:editId="6E9D60A6">
            <wp:extent cx="222637" cy="222637"/>
            <wp:effectExtent l="19050" t="19050" r="25400" b="25400"/>
            <wp:docPr id="8" name="Picture 8" descr="Street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664" cy="226664"/>
                    </a:xfrm>
                    <a:prstGeom prst="rect">
                      <a:avLst/>
                    </a:prstGeom>
                    <a:ln>
                      <a:solidFill>
                        <a:schemeClr val="tx1"/>
                      </a:solidFill>
                    </a:ln>
                  </pic:spPr>
                </pic:pic>
              </a:graphicData>
            </a:graphic>
          </wp:inline>
        </w:drawing>
      </w:r>
    </w:p>
    <w:p w14:paraId="72ED0519" w14:textId="07E0F242" w:rsidR="005A30B0" w:rsidRDefault="005A30B0" w:rsidP="005F003B">
      <w:pPr>
        <w:pStyle w:val="ListA4"/>
        <w:rPr>
          <w:ins w:id="57" w:author="Campbell, Leah - FS" w:date="2019-11-01T13:32:00Z"/>
        </w:rPr>
      </w:pPr>
      <w:r>
        <w:t>You can click and</w:t>
      </w:r>
      <w:r w:rsidR="008C5426">
        <w:t xml:space="preserve"> drag the person onto </w:t>
      </w:r>
      <w:r>
        <w:t>the map area. A</w:t>
      </w:r>
      <w:r w:rsidR="008C5426">
        <w:t>ny area that becomes highlighted in blue</w:t>
      </w:r>
      <w:r>
        <w:t xml:space="preserve"> is available for you to drop the person to see surface level imagery in that area.</w:t>
      </w:r>
    </w:p>
    <w:p w14:paraId="5BBA87D2" w14:textId="3DB4D76F" w:rsidR="007F3901" w:rsidRDefault="007F3901" w:rsidP="005F003B">
      <w:pPr>
        <w:pStyle w:val="ListA4"/>
      </w:pPr>
      <w:ins w:id="58" w:author="Campbell, Leah - FS" w:date="2019-11-01T13:32:00Z">
        <w:r>
          <w:t>To exit street view, click the Full Screen button in the upper right corner of the window</w:t>
        </w:r>
      </w:ins>
      <w:ins w:id="59" w:author="Campbell, Leah - FS" w:date="2019-11-01T13:46:00Z">
        <w:r w:rsidR="00C26539">
          <w:t>. Next,</w:t>
        </w:r>
      </w:ins>
      <w:ins w:id="60" w:author="Campbell, Leah - FS" w:date="2019-11-01T13:32:00Z">
        <w:r>
          <w:t xml:space="preserve"> click the left-</w:t>
        </w:r>
      </w:ins>
      <w:ins w:id="61" w:author="Campbell, Leah - FS" w:date="2019-11-01T13:33:00Z">
        <w:r>
          <w:t>pointing arrow that pops up in the upper left corner of the window</w:t>
        </w:r>
      </w:ins>
      <w:ins w:id="62" w:author="Campbell, Leah - FS" w:date="2019-11-01T13:46:00Z">
        <w:r w:rsidR="00C26539">
          <w:t xml:space="preserve"> to exit street view</w:t>
        </w:r>
      </w:ins>
      <w:ins w:id="63" w:author="Campbell, Leah - FS" w:date="2019-11-01T13:33:00Z">
        <w:r>
          <w:t>.</w:t>
        </w:r>
      </w:ins>
      <w:ins w:id="64" w:author="Campbell, Leah - FS" w:date="2019-11-01T13:46:00Z">
        <w:r w:rsidR="00C26539">
          <w:t xml:space="preserve"> Finally, press ESC to exit full screen.</w:t>
        </w:r>
      </w:ins>
    </w:p>
    <w:p w14:paraId="19BAE4DC" w14:textId="6F06C816" w:rsidR="00A9623E" w:rsidRDefault="00A9623E">
      <w:pPr>
        <w:pStyle w:val="ListA2"/>
        <w:spacing w:before="960"/>
        <w:pPrChange w:id="65" w:author="Campbell, Leah - FS" w:date="2019-11-01T14:27:00Z">
          <w:pPr>
            <w:pStyle w:val="ListA2"/>
          </w:pPr>
        </w:pPrChange>
      </w:pPr>
      <w:r>
        <w:t>Viewer Information Ribbon &amp; Legends</w:t>
      </w:r>
    </w:p>
    <w:p w14:paraId="7311E27D" w14:textId="6D31F090" w:rsidR="005B6625" w:rsidRDefault="005B6625" w:rsidP="005B6625">
      <w:pPr>
        <w:pStyle w:val="ListA3"/>
      </w:pPr>
      <w:r>
        <w:t>For additional information on a tool or layer, hover the mouse over the name and additional text will appear (if available).</w:t>
      </w:r>
    </w:p>
    <w:p w14:paraId="336BA922" w14:textId="05916D33" w:rsidR="00A9623E" w:rsidRDefault="00DD6635" w:rsidP="00A9623E">
      <w:pPr>
        <w:pStyle w:val="ListA3"/>
      </w:pPr>
      <w:r>
        <w:t xml:space="preserve">Navigate to the </w:t>
      </w:r>
      <w:r w:rsidR="005B6625">
        <w:t xml:space="preserve">ribbon of text along the bottom of the data viewer. </w:t>
      </w:r>
    </w:p>
    <w:p w14:paraId="6106BC8D" w14:textId="30C8378B" w:rsidR="00D70956" w:rsidRDefault="003D0680" w:rsidP="00D70956">
      <w:pPr>
        <w:pStyle w:val="ListA3"/>
        <w:numPr>
          <w:ilvl w:val="0"/>
          <w:numId w:val="0"/>
        </w:numPr>
        <w:ind w:left="936"/>
      </w:pPr>
      <w:ins w:id="66" w:author="Housman, Ian W -FS" w:date="2020-03-17T13:44:00Z">
        <w:r>
          <w:rPr>
            <w:noProof/>
          </w:rPr>
          <w:lastRenderedPageBreak/>
          <mc:AlternateContent>
            <mc:Choice Requires="wps">
              <w:drawing>
                <wp:anchor distT="0" distB="0" distL="114300" distR="114300" simplePos="0" relativeHeight="251668480" behindDoc="0" locked="0" layoutInCell="1" allowOverlap="1" wp14:anchorId="23C582B9" wp14:editId="34644348">
                  <wp:simplePos x="0" y="0"/>
                  <wp:positionH relativeFrom="margin">
                    <wp:align>right</wp:align>
                  </wp:positionH>
                  <wp:positionV relativeFrom="paragraph">
                    <wp:posOffset>2842965</wp:posOffset>
                  </wp:positionV>
                  <wp:extent cx="5357973" cy="112859"/>
                  <wp:effectExtent l="19050" t="19050" r="14605" b="20955"/>
                  <wp:wrapNone/>
                  <wp:docPr id="38" name="Rectangle 38"/>
                  <wp:cNvGraphicFramePr/>
                  <a:graphic xmlns:a="http://schemas.openxmlformats.org/drawingml/2006/main">
                    <a:graphicData uri="http://schemas.microsoft.com/office/word/2010/wordprocessingShape">
                      <wps:wsp>
                        <wps:cNvSpPr/>
                        <wps:spPr>
                          <a:xfrm>
                            <a:off x="0" y="0"/>
                            <a:ext cx="5357973" cy="11285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2BDFD" id="Rectangle 38" o:spid="_x0000_s1026" style="position:absolute;margin-left:370.7pt;margin-top:223.85pt;width:421.9pt;height:8.9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" filled="f" strokecolor="red" strokeweight="3pt">
                  <w10:wrap anchorx="margin"/>
                </v:rect>
              </w:pict>
            </mc:Fallback>
          </mc:AlternateContent>
        </w:r>
      </w:ins>
      <w:del w:id="67" w:author="Housman, Ian W -FS" w:date="2020-03-17T13:43:00Z">
        <w:r w:rsidR="00D70956" w:rsidDel="003D0680">
          <w:rPr>
            <w:noProof/>
          </w:rPr>
          <w:drawing>
            <wp:inline distT="0" distB="0" distL="0" distR="0" wp14:anchorId="271BC5B7" wp14:editId="638FE919">
              <wp:extent cx="4810180" cy="2673350"/>
              <wp:effectExtent l="19050" t="19050" r="2857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0057" cy="2678839"/>
                      </a:xfrm>
                      <a:prstGeom prst="rect">
                        <a:avLst/>
                      </a:prstGeom>
                      <a:ln>
                        <a:solidFill>
                          <a:schemeClr val="tx1">
                            <a:lumMod val="85000"/>
                            <a:lumOff val="15000"/>
                          </a:schemeClr>
                        </a:solidFill>
                      </a:ln>
                    </pic:spPr>
                  </pic:pic>
                </a:graphicData>
              </a:graphic>
            </wp:inline>
          </w:drawing>
        </w:r>
      </w:del>
      <w:ins w:id="68" w:author="Housman, Ian W -FS" w:date="2020-03-17T13:43:00Z">
        <w:r>
          <w:rPr>
            <w:noProof/>
          </w:rPr>
          <w:drawing>
            <wp:inline distT="0" distB="0" distL="0" distR="0" wp14:anchorId="0E8187D1" wp14:editId="77C23A11">
              <wp:extent cx="5327151" cy="2927087"/>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5184" cy="2936995"/>
                      </a:xfrm>
                      <a:prstGeom prst="rect">
                        <a:avLst/>
                      </a:prstGeom>
                    </pic:spPr>
                  </pic:pic>
                </a:graphicData>
              </a:graphic>
            </wp:inline>
          </w:drawing>
        </w:r>
      </w:ins>
    </w:p>
    <w:p w14:paraId="19275DC3" w14:textId="7791D5E9" w:rsidR="00D70956" w:rsidRDefault="00D70956" w:rsidP="00D70956">
      <w:pPr>
        <w:pStyle w:val="ListA4"/>
      </w:pPr>
      <w:r>
        <w:t>The info bar contains various bits of information pertaining to the viewer and the data</w:t>
      </w:r>
    </w:p>
    <w:p w14:paraId="021B46D6" w14:textId="7D9BAFBA" w:rsidR="00D70956" w:rsidRDefault="00D70956" w:rsidP="00D70956">
      <w:pPr>
        <w:pStyle w:val="ListA5"/>
      </w:pPr>
      <w:r>
        <w:rPr>
          <w:b/>
        </w:rPr>
        <w:t>Currently active t</w:t>
      </w:r>
      <w:r w:rsidRPr="00D70956">
        <w:rPr>
          <w:b/>
        </w:rPr>
        <w:t>ools</w:t>
      </w:r>
      <w:r>
        <w:t xml:space="preserve"> tells the user which tools are turned on</w:t>
      </w:r>
    </w:p>
    <w:p w14:paraId="766D814B" w14:textId="6CD40754" w:rsidR="00D70956" w:rsidRDefault="00D70956" w:rsidP="00D70956">
      <w:pPr>
        <w:pStyle w:val="ListA5"/>
      </w:pPr>
      <w:r w:rsidRPr="00D70956">
        <w:rPr>
          <w:b/>
        </w:rPr>
        <w:t>Queue length for maps from GEE</w:t>
      </w:r>
      <w:r>
        <w:rPr>
          <w:b/>
        </w:rPr>
        <w:t xml:space="preserve"> </w:t>
      </w:r>
      <w:r>
        <w:t>tells the user how many data layers still need to load.</w:t>
      </w:r>
    </w:p>
    <w:p w14:paraId="2AA3E6A5" w14:textId="63E8B5C5" w:rsidR="00D70956" w:rsidRDefault="00D70956" w:rsidP="00D70956">
      <w:pPr>
        <w:pStyle w:val="ListA5"/>
      </w:pPr>
      <w:r>
        <w:rPr>
          <w:b/>
        </w:rPr>
        <w:t>Number of map layers loading tiles</w:t>
      </w:r>
      <w:r>
        <w:t>: How many of the enabled layers that are actively loading tiles.</w:t>
      </w:r>
    </w:p>
    <w:p w14:paraId="52C82964" w14:textId="79026870" w:rsidR="00D70956" w:rsidRDefault="00D70956" w:rsidP="00D70956">
      <w:pPr>
        <w:pStyle w:val="ListA5"/>
      </w:pPr>
      <w:r>
        <w:rPr>
          <w:b/>
        </w:rPr>
        <w:t>Lat/Long, Elevation</w:t>
      </w:r>
      <w:r w:rsidRPr="00D70956">
        <w:t>:</w:t>
      </w:r>
      <w:r>
        <w:t xml:space="preserve"> Coordinates of the mouse location</w:t>
      </w:r>
    </w:p>
    <w:p w14:paraId="6C6D8499" w14:textId="7AD5188F" w:rsidR="00D70956" w:rsidRDefault="00D70956" w:rsidP="00D70956">
      <w:pPr>
        <w:pStyle w:val="ListA5"/>
      </w:pPr>
      <w:r>
        <w:rPr>
          <w:b/>
        </w:rPr>
        <w:t>Zoom</w:t>
      </w:r>
      <w:r w:rsidRPr="00D70956">
        <w:t>:</w:t>
      </w:r>
      <w:r>
        <w:t xml:space="preserve"> map view extent</w:t>
      </w:r>
    </w:p>
    <w:p w14:paraId="7211852E" w14:textId="0B84D068" w:rsidR="00D70956" w:rsidRDefault="00D70956" w:rsidP="00A9623E">
      <w:pPr>
        <w:pStyle w:val="ListA3"/>
      </w:pPr>
      <w:r>
        <w:t xml:space="preserve">The legend, located on the bottom right of the viewer, will display </w:t>
      </w:r>
      <w:ins w:id="69" w:author="Housman, Ian W -FS" w:date="2020-03-17T13:45:00Z">
        <w:r w:rsidR="003D0680">
          <w:t>info about</w:t>
        </w:r>
      </w:ins>
      <w:del w:id="70" w:author="Housman, Ian W -FS" w:date="2020-03-17T13:45:00Z">
        <w:r w:rsidDel="003D0680">
          <w:delText>all</w:delText>
        </w:r>
      </w:del>
      <w:r>
        <w:t xml:space="preserve"> LCMS and Reference Data layers that are turned on. </w:t>
      </w:r>
    </w:p>
    <w:p w14:paraId="5C1C166A" w14:textId="6759D654" w:rsidR="00D70956" w:rsidRDefault="00D70956" w:rsidP="007C44A3">
      <w:pPr>
        <w:pStyle w:val="ListA3"/>
        <w:numPr>
          <w:ilvl w:val="0"/>
          <w:numId w:val="0"/>
        </w:numPr>
        <w:ind w:left="936"/>
      </w:pPr>
      <w:r>
        <w:rPr>
          <w:noProof/>
        </w:rPr>
        <w:lastRenderedPageBreak/>
        <w:drawing>
          <wp:anchor distT="0" distB="0" distL="114300" distR="114300" simplePos="0" relativeHeight="251660288" behindDoc="0" locked="0" layoutInCell="1" allowOverlap="1" wp14:anchorId="7C8047AD" wp14:editId="47191872">
            <wp:simplePos x="0" y="0"/>
            <wp:positionH relativeFrom="column">
              <wp:align>center</wp:align>
            </wp:positionH>
            <wp:positionV relativeFrom="paragraph">
              <wp:posOffset>17145</wp:posOffset>
            </wp:positionV>
            <wp:extent cx="1709928" cy="1938528"/>
            <wp:effectExtent l="19050" t="19050" r="24130" b="2413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1583"/>
                    <a:stretch/>
                  </pic:blipFill>
                  <pic:spPr bwMode="auto">
                    <a:xfrm>
                      <a:off x="0" y="0"/>
                      <a:ext cx="1709928" cy="1938528"/>
                    </a:xfrm>
                    <a:prstGeom prst="rect">
                      <a:avLst/>
                    </a:prstGeom>
                    <a:ln w="9525" cap="flat" cmpd="sng" algn="ctr">
                      <a:solidFill>
                        <a:sysClr val="windowText" lastClr="000000">
                          <a:lumMod val="85000"/>
                          <a:lumOff val="1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8A6770" w14:textId="1144826C" w:rsidR="0097152E" w:rsidRDefault="0097152E" w:rsidP="0097152E">
      <w:pPr>
        <w:pStyle w:val="ListA1"/>
      </w:pPr>
      <w:bookmarkStart w:id="71" w:name="_Toc23256354"/>
      <w:r>
        <w:t>Navigating Standard Mode</w:t>
      </w:r>
      <w:bookmarkEnd w:id="71"/>
      <w:r>
        <w:t xml:space="preserve"> </w:t>
      </w:r>
    </w:p>
    <w:p w14:paraId="1578B2DB" w14:textId="5D8602C0" w:rsidR="006B7A09" w:rsidRDefault="003B7E66" w:rsidP="003B7E66">
      <w:pPr>
        <w:pStyle w:val="Covertext"/>
      </w:pPr>
      <w:r>
        <w:t>This section reviews the menus and options available in the browser and the tools available in the Standard mode. These are the primary tools used to explore LCMS data and are the focus of this guide.</w:t>
      </w:r>
    </w:p>
    <w:p w14:paraId="204A4C6B" w14:textId="61533DC4" w:rsidR="00724B7E" w:rsidRDefault="00724B7E" w:rsidP="00250B9C">
      <w:pPr>
        <w:pStyle w:val="ListA2"/>
        <w:rPr>
          <w:ins w:id="72" w:author="Campbell, Leah - FS" w:date="2020-03-07T11:01:00Z"/>
        </w:rPr>
      </w:pPr>
      <w:ins w:id="73" w:author="Campbell, Leah - FS" w:date="2020-03-07T11:01:00Z">
        <w:r>
          <w:t>LCMS Region</w:t>
        </w:r>
      </w:ins>
    </w:p>
    <w:p w14:paraId="51756EA1" w14:textId="4F680BAE" w:rsidR="00724B7E" w:rsidRDefault="00724B7E" w:rsidP="00724B7E">
      <w:pPr>
        <w:pStyle w:val="ListA3"/>
        <w:numPr>
          <w:ilvl w:val="0"/>
          <w:numId w:val="0"/>
        </w:numPr>
        <w:ind w:left="720"/>
        <w:rPr>
          <w:ins w:id="74" w:author="Campbell, Leah - FS" w:date="2020-03-07T11:02:00Z"/>
        </w:rPr>
      </w:pPr>
      <w:ins w:id="75" w:author="Campbell, Leah - FS" w:date="2020-03-07T11:01:00Z">
        <w:r>
          <w:t>You can change the LCMS region displayed by clicking the teal drop-down menu</w:t>
        </w:r>
      </w:ins>
      <w:ins w:id="76" w:author="Campbell, Leah - FS" w:date="2020-03-07T11:02:00Z">
        <w:r>
          <w:t xml:space="preserve"> in the upper</w:t>
        </w:r>
      </w:ins>
      <w:ins w:id="77" w:author="Campbell, Leah - FS" w:date="2020-03-16T10:53:00Z">
        <w:r w:rsidR="00504D67">
          <w:t>-</w:t>
        </w:r>
      </w:ins>
      <w:ins w:id="78" w:author="Campbell, Leah - FS" w:date="2020-03-07T11:02:00Z">
        <w:r>
          <w:t>left-hand corner of the data explorer.</w:t>
        </w:r>
      </w:ins>
    </w:p>
    <w:p w14:paraId="724E2AF7" w14:textId="35811AE9" w:rsidR="00724B7E" w:rsidRDefault="00724B7E">
      <w:pPr>
        <w:pStyle w:val="ListA3"/>
        <w:numPr>
          <w:ilvl w:val="0"/>
          <w:numId w:val="0"/>
        </w:numPr>
        <w:ind w:left="720"/>
        <w:rPr>
          <w:ins w:id="79" w:author="Campbell, Leah - FS" w:date="2020-03-07T11:00:00Z"/>
        </w:rPr>
        <w:pPrChange w:id="80" w:author="Campbell, Leah - FS" w:date="2020-03-07T11:01:00Z">
          <w:pPr>
            <w:pStyle w:val="ListA2"/>
          </w:pPr>
        </w:pPrChange>
      </w:pPr>
      <w:ins w:id="81" w:author="Campbell, Leah - FS" w:date="2020-03-07T11:02:00Z">
        <w:r>
          <w:rPr>
            <w:noProof/>
          </w:rPr>
          <w:drawing>
            <wp:inline distT="0" distB="0" distL="0" distR="0" wp14:anchorId="34F21BF6" wp14:editId="01C73FDB">
              <wp:extent cx="3152775" cy="1697146"/>
              <wp:effectExtent l="19050" t="19050" r="952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7569" cy="1699727"/>
                      </a:xfrm>
                      <a:prstGeom prst="rect">
                        <a:avLst/>
                      </a:prstGeom>
                      <a:ln>
                        <a:solidFill>
                          <a:schemeClr val="tx1"/>
                        </a:solidFill>
                      </a:ln>
                    </pic:spPr>
                  </pic:pic>
                </a:graphicData>
              </a:graphic>
            </wp:inline>
          </w:drawing>
        </w:r>
      </w:ins>
    </w:p>
    <w:p w14:paraId="1C058BD5" w14:textId="26C2F554" w:rsidR="00250B9C" w:rsidRDefault="00D50CDA" w:rsidP="00250B9C">
      <w:pPr>
        <w:pStyle w:val="ListA2"/>
      </w:pPr>
      <w:r>
        <w:t>Parameters</w:t>
      </w:r>
    </w:p>
    <w:p w14:paraId="7F3AF315" w14:textId="0D7CF606" w:rsidR="00536AE7" w:rsidRDefault="00536AE7" w:rsidP="00536AE7">
      <w:pPr>
        <w:pStyle w:val="ListA2"/>
        <w:numPr>
          <w:ilvl w:val="0"/>
          <w:numId w:val="0"/>
        </w:numPr>
        <w:ind w:left="360"/>
      </w:pPr>
      <w:r>
        <w:rPr>
          <w:noProof/>
        </w:rPr>
        <w:lastRenderedPageBreak/>
        <w:drawing>
          <wp:inline distT="0" distB="0" distL="0" distR="0" wp14:anchorId="0DF70E5D" wp14:editId="0DDE84DD">
            <wp:extent cx="4444394" cy="2735884"/>
            <wp:effectExtent l="19050" t="19050" r="13335"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 view.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4458685" cy="2744681"/>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p>
    <w:p w14:paraId="3C26D677" w14:textId="0765BAC4" w:rsidR="008244AC" w:rsidRDefault="008244AC" w:rsidP="006D1049">
      <w:pPr>
        <w:pStyle w:val="ListA3"/>
        <w:numPr>
          <w:ilvl w:val="0"/>
          <w:numId w:val="0"/>
        </w:numPr>
        <w:ind w:left="360"/>
      </w:pPr>
      <w:bookmarkStart w:id="82" w:name="_Hlk34471300"/>
      <w:r>
        <w:t xml:space="preserve">The menus and associated </w:t>
      </w:r>
      <w:bookmarkEnd w:id="82"/>
      <w:r>
        <w:t xml:space="preserve">options are located along the left side of the browser window. </w:t>
      </w:r>
      <w:ins w:id="83" w:author="Campbell, Leah - FS" w:date="2019-11-01T13:33:00Z">
        <w:r w:rsidR="007F3901">
          <w:t>To show the options under each heading, maximize it by clicking the</w:t>
        </w:r>
      </w:ins>
      <w:ins w:id="84" w:author="Campbell, Leah - FS" w:date="2019-11-01T13:34:00Z">
        <w:r w:rsidR="007F3901">
          <w:t xml:space="preserve"> “+” on the right side of the tab. When you’re ready to minimize it again, simply click the “-“.</w:t>
        </w:r>
      </w:ins>
    </w:p>
    <w:p w14:paraId="188504B3" w14:textId="6B1100DA" w:rsidR="006D1049" w:rsidRDefault="00234739" w:rsidP="006D1049">
      <w:pPr>
        <w:pStyle w:val="ListA3"/>
      </w:pPr>
      <w:r>
        <w:t xml:space="preserve">Begin by clicking the </w:t>
      </w:r>
      <w:r w:rsidR="00D50CDA">
        <w:rPr>
          <w:b/>
        </w:rPr>
        <w:t xml:space="preserve">Parameters </w:t>
      </w:r>
      <w:r w:rsidR="00D50CDA">
        <w:t>tab</w:t>
      </w:r>
      <w:r w:rsidR="006D1049">
        <w:t xml:space="preserve"> at the top</w:t>
      </w:r>
      <w:r w:rsidR="00D50CDA">
        <w:t xml:space="preserve"> of the list.</w:t>
      </w:r>
    </w:p>
    <w:p w14:paraId="6EBC7E7C" w14:textId="77777777" w:rsidR="00D50CDA" w:rsidRDefault="00D50CDA" w:rsidP="006D1049">
      <w:pPr>
        <w:pStyle w:val="ListA3"/>
      </w:pPr>
      <w:r>
        <w:t xml:space="preserve">Under </w:t>
      </w:r>
      <w:r w:rsidRPr="00D50CDA">
        <w:rPr>
          <w:b/>
        </w:rPr>
        <w:t>Choose which mode</w:t>
      </w:r>
      <w:r>
        <w:t xml:space="preserve"> select </w:t>
      </w:r>
      <w:r w:rsidRPr="00D50CDA">
        <w:rPr>
          <w:b/>
        </w:rPr>
        <w:t>Standard</w:t>
      </w:r>
      <w:r>
        <w:t xml:space="preserve">. </w:t>
      </w:r>
    </w:p>
    <w:p w14:paraId="71E6D0D8" w14:textId="0017C460" w:rsidR="006D1049" w:rsidRPr="00B01671" w:rsidRDefault="00D50CDA" w:rsidP="00D50CDA">
      <w:pPr>
        <w:pStyle w:val="RSACcongrats"/>
        <w:rPr>
          <w:i/>
        </w:rPr>
      </w:pPr>
      <w:r w:rsidRPr="00B01671">
        <w:rPr>
          <w:rStyle w:val="RSACcongratsChar"/>
          <w:b/>
          <w:i/>
        </w:rPr>
        <w:t xml:space="preserve">Note: </w:t>
      </w:r>
      <w:r w:rsidRPr="00B01671">
        <w:rPr>
          <w:rStyle w:val="RSACcongratsChar"/>
          <w:i/>
        </w:rPr>
        <w:t>Advanced Mode will be explored in a later section of this document.</w:t>
      </w:r>
      <w:r w:rsidRPr="00B01671">
        <w:rPr>
          <w:i/>
        </w:rPr>
        <w:t xml:space="preserve"> </w:t>
      </w:r>
    </w:p>
    <w:p w14:paraId="219E0910" w14:textId="2F02967B" w:rsidR="00D50CDA" w:rsidRDefault="00D50CDA" w:rsidP="006D1049">
      <w:pPr>
        <w:pStyle w:val="ListA3"/>
      </w:pPr>
      <w:r>
        <w:t xml:space="preserve">Leave the analysis years as “1985-2019” for now and click </w:t>
      </w:r>
      <w:r w:rsidRPr="00D50CDA">
        <w:rPr>
          <w:b/>
        </w:rPr>
        <w:t>Submit</w:t>
      </w:r>
      <w:r>
        <w:t xml:space="preserve">. </w:t>
      </w:r>
    </w:p>
    <w:p w14:paraId="093E1D9C" w14:textId="479847BC" w:rsidR="00D50CDA" w:rsidRDefault="00D50CDA" w:rsidP="00D50CDA">
      <w:pPr>
        <w:pStyle w:val="ListA4"/>
      </w:pPr>
      <w:r>
        <w:t xml:space="preserve">If the Submit button is blacked out, the </w:t>
      </w:r>
      <w:ins w:id="85" w:author="Campbell, Leah - FS" w:date="2020-03-07T11:03:00Z">
        <w:r w:rsidR="00CA6AE7">
          <w:t xml:space="preserve">selected options are </w:t>
        </w:r>
      </w:ins>
      <w:del w:id="86" w:author="Campbell, Leah - FS" w:date="2020-03-07T11:03:00Z">
        <w:r w:rsidDel="00CA6AE7">
          <w:delText>data want</w:delText>
        </w:r>
        <w:r w:rsidR="00C3450D" w:rsidDel="00CA6AE7">
          <w:delText>ed</w:delText>
        </w:r>
        <w:r w:rsidDel="00CA6AE7">
          <w:delText xml:space="preserve"> is </w:delText>
        </w:r>
      </w:del>
      <w:r>
        <w:t xml:space="preserve">already being </w:t>
      </w:r>
      <w:del w:id="87" w:author="Housman, Ian W -FS" w:date="2020-03-17T13:46:00Z">
        <w:r w:rsidDel="00241DEC">
          <w:delText>displayed</w:delText>
        </w:r>
      </w:del>
      <w:ins w:id="88" w:author="Housman, Ian W -FS" w:date="2020-03-17T13:46:00Z">
        <w:r w:rsidR="00241DEC">
          <w:t>processed</w:t>
        </w:r>
      </w:ins>
      <w:r>
        <w:t xml:space="preserve">. </w:t>
      </w:r>
    </w:p>
    <w:p w14:paraId="28FF7856" w14:textId="3A5898EC" w:rsidR="00F42F1B" w:rsidRDefault="000B52D6" w:rsidP="00800ADC">
      <w:pPr>
        <w:pStyle w:val="ListA2"/>
      </w:pPr>
      <w:r>
        <w:t xml:space="preserve">Explore </w:t>
      </w:r>
      <w:r w:rsidR="00D50CDA">
        <w:t>the LCMS Data tab</w:t>
      </w:r>
    </w:p>
    <w:p w14:paraId="4B0AF6DE" w14:textId="7D7630C8" w:rsidR="006D1049" w:rsidRDefault="007E25F7" w:rsidP="006D1049">
      <w:pPr>
        <w:pStyle w:val="ListA3"/>
      </w:pPr>
      <w:r>
        <w:t xml:space="preserve">Click the </w:t>
      </w:r>
      <w:r w:rsidR="00D50CDA">
        <w:rPr>
          <w:b/>
        </w:rPr>
        <w:t>LCMS Data</w:t>
      </w:r>
      <w:r>
        <w:t xml:space="preserve"> tab located directly under the </w:t>
      </w:r>
      <w:r w:rsidR="00D50CDA" w:rsidRPr="00D50CDA">
        <w:rPr>
          <w:b/>
        </w:rPr>
        <w:t>Parameters</w:t>
      </w:r>
      <w:r w:rsidR="00D50CDA">
        <w:t xml:space="preserve"> tab. </w:t>
      </w:r>
    </w:p>
    <w:p w14:paraId="3A3A75BF" w14:textId="130CBA26" w:rsidR="00D50CDA" w:rsidRDefault="00CA6AE7" w:rsidP="00D50CDA">
      <w:pPr>
        <w:pStyle w:val="ListA3"/>
        <w:numPr>
          <w:ilvl w:val="0"/>
          <w:numId w:val="0"/>
        </w:numPr>
        <w:ind w:left="936"/>
      </w:pPr>
      <w:ins w:id="89" w:author="Campbell, Leah - FS" w:date="2020-03-07T11:04:00Z">
        <w:r>
          <w:rPr>
            <w:noProof/>
          </w:rPr>
          <w:lastRenderedPageBreak/>
          <w:drawing>
            <wp:inline distT="0" distB="0" distL="0" distR="0" wp14:anchorId="2E74A623" wp14:editId="520F3779">
              <wp:extent cx="2600325" cy="296566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2399" cy="2990835"/>
                      </a:xfrm>
                      <a:prstGeom prst="rect">
                        <a:avLst/>
                      </a:prstGeom>
                    </pic:spPr>
                  </pic:pic>
                </a:graphicData>
              </a:graphic>
            </wp:inline>
          </w:drawing>
        </w:r>
        <w:r>
          <w:rPr>
            <w:noProof/>
          </w:rPr>
          <w:t xml:space="preserve"> </w:t>
        </w:r>
      </w:ins>
      <w:del w:id="90" w:author="Campbell, Leah - FS" w:date="2020-03-07T11:04:00Z">
        <w:r w:rsidR="00D50CDA" w:rsidDel="00CA6AE7">
          <w:rPr>
            <w:noProof/>
          </w:rPr>
          <w:drawing>
            <wp:inline distT="0" distB="0" distL="0" distR="0" wp14:anchorId="58089A43" wp14:editId="6A4DFEFF">
              <wp:extent cx="2387600" cy="2028644"/>
              <wp:effectExtent l="19050" t="1905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6130" cy="2035892"/>
                      </a:xfrm>
                      <a:prstGeom prst="rect">
                        <a:avLst/>
                      </a:prstGeom>
                      <a:ln>
                        <a:solidFill>
                          <a:schemeClr val="tx1">
                            <a:lumMod val="85000"/>
                            <a:lumOff val="15000"/>
                          </a:schemeClr>
                        </a:solidFill>
                      </a:ln>
                    </pic:spPr>
                  </pic:pic>
                </a:graphicData>
              </a:graphic>
            </wp:inline>
          </w:drawing>
        </w:r>
      </w:del>
    </w:p>
    <w:p w14:paraId="0DDC55EB" w14:textId="3DADA424" w:rsidR="00A413B8" w:rsidRDefault="00D50CDA" w:rsidP="00A413B8">
      <w:pPr>
        <w:pStyle w:val="ListA3"/>
      </w:pPr>
      <w:del w:id="91" w:author="Campbell, Leah - FS" w:date="2020-03-07T11:05:00Z">
        <w:r w:rsidDel="00CA6AE7">
          <w:delText xml:space="preserve">Two </w:delText>
        </w:r>
      </w:del>
      <w:ins w:id="92" w:author="Campbell, Leah - FS" w:date="2020-03-07T11:05:00Z">
        <w:r w:rsidR="00CA6AE7">
          <w:t xml:space="preserve">Six </w:t>
        </w:r>
      </w:ins>
      <w:r>
        <w:t>layers are available to view in Standard Mode:</w:t>
      </w:r>
    </w:p>
    <w:p w14:paraId="24E1483A" w14:textId="2F5C191F" w:rsidR="00D50CDA" w:rsidRDefault="00F70144" w:rsidP="00D50CDA">
      <w:pPr>
        <w:pStyle w:val="ListA4"/>
        <w:rPr>
          <w:ins w:id="93" w:author="Campbell, Leah - FS" w:date="2020-03-07T11:05:00Z"/>
        </w:rPr>
      </w:pPr>
      <w:r>
        <w:t>Gain Year</w:t>
      </w:r>
      <w:r w:rsidR="00997D4B">
        <w:t>: most recent year of gain (1985-2019</w:t>
      </w:r>
      <w:del w:id="94" w:author="Campbell, Leah - FS" w:date="2019-11-01T13:35:00Z">
        <w:r w:rsidR="00997D4B" w:rsidDel="007F3901">
          <w:delText>) (p &gt;= .45 and p&lt;=1).</w:delText>
        </w:r>
      </w:del>
      <w:ins w:id="95" w:author="Campbell, Leah - FS" w:date="2019-11-01T13:35:00Z">
        <w:r w:rsidR="007F3901">
          <w:t>)</w:t>
        </w:r>
      </w:ins>
    </w:p>
    <w:p w14:paraId="5E15FA99" w14:textId="4B6C9327" w:rsidR="00CA6AE7" w:rsidRDefault="00CA6AE7" w:rsidP="00CA6AE7">
      <w:pPr>
        <w:pStyle w:val="ListA4"/>
        <w:rPr>
          <w:ins w:id="96" w:author="Campbell, Leah - FS" w:date="2020-03-07T11:05:00Z"/>
        </w:rPr>
      </w:pPr>
      <w:ins w:id="97" w:author="Campbell, Leah - FS" w:date="2020-03-07T11:05:00Z">
        <w:r>
          <w:t>Fast Loss Year: most recent year of fast loss (1985-2019)</w:t>
        </w:r>
      </w:ins>
    </w:p>
    <w:p w14:paraId="7B3C9466" w14:textId="1E2F0E8C" w:rsidR="00CA6AE7" w:rsidRDefault="00504D67">
      <w:pPr>
        <w:pStyle w:val="ListA4"/>
      </w:pPr>
      <w:ins w:id="98" w:author="Campbell, Leah - FS" w:date="2020-03-16T10:53:00Z">
        <w:r>
          <w:t>Slow Loss</w:t>
        </w:r>
      </w:ins>
      <w:ins w:id="99" w:author="Campbell, Leah - FS" w:date="2020-03-07T11:05:00Z">
        <w:r w:rsidR="00CA6AE7">
          <w:t xml:space="preserve"> Year: most recent year of </w:t>
        </w:r>
      </w:ins>
      <w:ins w:id="100" w:author="Campbell, Leah - FS" w:date="2020-03-16T10:53:00Z">
        <w:r>
          <w:t>slow loss</w:t>
        </w:r>
      </w:ins>
      <w:ins w:id="101" w:author="Campbell, Leah - FS" w:date="2020-03-07T11:05:00Z">
        <w:r w:rsidR="00CA6AE7">
          <w:t xml:space="preserve"> (1985-2019)</w:t>
        </w:r>
      </w:ins>
    </w:p>
    <w:p w14:paraId="3C07E71F" w14:textId="77777777" w:rsidR="00CA6AE7" w:rsidRDefault="00F70144" w:rsidP="00D50CDA">
      <w:pPr>
        <w:pStyle w:val="ListA4"/>
        <w:rPr>
          <w:ins w:id="102" w:author="Campbell, Leah - FS" w:date="2020-03-07T11:05:00Z"/>
        </w:rPr>
      </w:pPr>
      <w:r>
        <w:t>Loss Year</w:t>
      </w:r>
      <w:r w:rsidR="00997D4B">
        <w:t>: most recent year of loss (1985-2019)</w:t>
      </w:r>
    </w:p>
    <w:p w14:paraId="163A6755" w14:textId="1FED48AA" w:rsidR="00CA6AE7" w:rsidRDefault="00504D67" w:rsidP="00CA6AE7">
      <w:pPr>
        <w:pStyle w:val="ListA4"/>
        <w:rPr>
          <w:ins w:id="103" w:author="Campbell, Leah - FS" w:date="2020-03-07T11:05:00Z"/>
        </w:rPr>
      </w:pPr>
      <w:ins w:id="104" w:author="Campbell, Leah - FS" w:date="2020-03-16T10:53:00Z">
        <w:r>
          <w:t>Land Cover</w:t>
        </w:r>
      </w:ins>
      <w:ins w:id="105" w:author="Campbell, Leah - FS" w:date="2020-03-16T10:54:00Z">
        <w:r>
          <w:t xml:space="preserve"> (mode)</w:t>
        </w:r>
      </w:ins>
      <w:ins w:id="106" w:author="Campbell, Leah - FS" w:date="2020-03-07T11:05:00Z">
        <w:r w:rsidR="00CA6AE7">
          <w:t xml:space="preserve">: </w:t>
        </w:r>
      </w:ins>
      <w:ins w:id="107" w:author="Campbell, Leah - FS" w:date="2020-03-16T10:54:00Z">
        <w:r>
          <w:t xml:space="preserve">the most common land cover class </w:t>
        </w:r>
      </w:ins>
      <w:ins w:id="108" w:author="Campbell, Leah - FS" w:date="2020-03-07T11:05:00Z">
        <w:r w:rsidR="00CA6AE7">
          <w:t>(1985-2019)</w:t>
        </w:r>
      </w:ins>
    </w:p>
    <w:p w14:paraId="70F231E3" w14:textId="3D59422D" w:rsidR="00D50CDA" w:rsidRDefault="00504D67">
      <w:pPr>
        <w:pStyle w:val="ListA4"/>
      </w:pPr>
      <w:ins w:id="109" w:author="Campbell, Leah - FS" w:date="2020-03-16T10:54:00Z">
        <w:r>
          <w:t>Land Use</w:t>
        </w:r>
      </w:ins>
      <w:ins w:id="110" w:author="Campbell, Leah - FS" w:date="2020-03-07T11:05:00Z">
        <w:r w:rsidR="00CA6AE7">
          <w:t xml:space="preserve">: </w:t>
        </w:r>
      </w:ins>
      <w:ins w:id="111" w:author="Campbell, Leah - FS" w:date="2020-03-16T10:54:00Z">
        <w:r>
          <w:t>most common land use class</w:t>
        </w:r>
      </w:ins>
      <w:ins w:id="112" w:author="Campbell, Leah - FS" w:date="2020-03-07T11:05:00Z">
        <w:r w:rsidR="00CA6AE7">
          <w:t xml:space="preserve"> (1985-2019)</w:t>
        </w:r>
      </w:ins>
      <w:del w:id="113" w:author="Campbell, Leah - FS" w:date="2019-11-01T13:35:00Z">
        <w:r w:rsidR="00997D4B" w:rsidDel="007F3901">
          <w:delText xml:space="preserve"> (p&gt;= .35 and p&lt;=1)</w:delText>
        </w:r>
      </w:del>
      <w:r w:rsidR="00997D4B">
        <w:t>.</w:t>
      </w:r>
    </w:p>
    <w:p w14:paraId="54296744" w14:textId="5BD88DFB" w:rsidR="00A07DC4" w:rsidRDefault="00A07DC4" w:rsidP="00A07DC4">
      <w:pPr>
        <w:pStyle w:val="ListA3"/>
      </w:pPr>
      <w:r>
        <w:t xml:space="preserve">Turn the layers on and off by clicking their corresponding </w:t>
      </w:r>
      <w:del w:id="114" w:author="Campbell, Leah - FS" w:date="2019-11-01T11:22:00Z">
        <w:r w:rsidDel="00216E04">
          <w:delText xml:space="preserve">radial </w:delText>
        </w:r>
      </w:del>
      <w:ins w:id="115" w:author="Campbell, Leah - FS" w:date="2019-11-01T11:22:00Z">
        <w:r w:rsidR="00216E04">
          <w:t xml:space="preserve">radio </w:t>
        </w:r>
      </w:ins>
      <w:r>
        <w:t>button.</w:t>
      </w:r>
    </w:p>
    <w:p w14:paraId="5D433BAF" w14:textId="3D659CC6" w:rsidR="00D50CDA" w:rsidRDefault="00D50CDA" w:rsidP="00D50CDA">
      <w:pPr>
        <w:pStyle w:val="ListA3"/>
      </w:pPr>
      <w:r>
        <w:t xml:space="preserve">Use the slider next to each layer to change the transparency in the viewer window. </w:t>
      </w:r>
      <w:r>
        <w:rPr>
          <w:noProof/>
        </w:rPr>
        <w:drawing>
          <wp:inline distT="0" distB="0" distL="0" distR="0" wp14:anchorId="7E3C2960" wp14:editId="514B63C6">
            <wp:extent cx="2466975" cy="72390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6975" cy="723900"/>
                    </a:xfrm>
                    <a:prstGeom prst="rect">
                      <a:avLst/>
                    </a:prstGeom>
                    <a:ln>
                      <a:solidFill>
                        <a:schemeClr val="tx1">
                          <a:lumMod val="85000"/>
                          <a:lumOff val="15000"/>
                        </a:schemeClr>
                      </a:solidFill>
                    </a:ln>
                  </pic:spPr>
                </pic:pic>
              </a:graphicData>
            </a:graphic>
          </wp:inline>
        </w:drawing>
      </w:r>
    </w:p>
    <w:p w14:paraId="04DEF696" w14:textId="63C43662" w:rsidR="000B52D6" w:rsidRDefault="000B52D6" w:rsidP="000B52D6">
      <w:pPr>
        <w:pStyle w:val="ListA2"/>
      </w:pPr>
      <w:r>
        <w:t>Explore the</w:t>
      </w:r>
      <w:r w:rsidR="00A07DC4">
        <w:t xml:space="preserve"> Reference Data tab</w:t>
      </w:r>
    </w:p>
    <w:p w14:paraId="7A5A456B" w14:textId="07494BA0" w:rsidR="00633DFA" w:rsidRDefault="00EC0304" w:rsidP="00633DFA">
      <w:pPr>
        <w:pStyle w:val="ListA3"/>
      </w:pPr>
      <w:r>
        <w:t xml:space="preserve">Next, click the </w:t>
      </w:r>
      <w:r w:rsidR="00A07DC4">
        <w:rPr>
          <w:b/>
        </w:rPr>
        <w:t>Reference Data</w:t>
      </w:r>
      <w:r>
        <w:t xml:space="preserve"> tab.</w:t>
      </w:r>
      <w:r w:rsidR="003B7E66" w:rsidRPr="003B7E66">
        <w:t xml:space="preserve"> </w:t>
      </w:r>
      <w:r w:rsidR="003B7E66">
        <w:t>These reference data sets provide additional geospatial information that may be useful for exploring the LCMS data</w:t>
      </w:r>
      <w:ins w:id="116" w:author="Campbell, Leah - FS" w:date="2020-03-16T10:54:00Z">
        <w:r w:rsidR="00504D67">
          <w:t xml:space="preserve"> and may vary depending o</w:t>
        </w:r>
      </w:ins>
      <w:ins w:id="117" w:author="Campbell, Leah - FS" w:date="2020-03-16T10:55:00Z">
        <w:r w:rsidR="00504D67">
          <w:t>n LCMS Region.</w:t>
        </w:r>
      </w:ins>
      <w:ins w:id="118" w:author="Campbell, Leah - FS" w:date="2020-03-16T10:56:00Z">
        <w:r w:rsidR="00504D67" w:rsidRPr="00504D67">
          <w:rPr>
            <w:noProof/>
          </w:rPr>
          <w:t xml:space="preserve"> </w:t>
        </w:r>
      </w:ins>
      <w:del w:id="119" w:author="Campbell, Leah - FS" w:date="2020-03-16T10:54:00Z">
        <w:r w:rsidR="003B7E66" w:rsidDel="00504D67">
          <w:delText>.</w:delText>
        </w:r>
      </w:del>
    </w:p>
    <w:p w14:paraId="1ACB2D1B" w14:textId="0F00021E" w:rsidR="00A07DC4" w:rsidRDefault="00A07DC4" w:rsidP="00A07DC4">
      <w:pPr>
        <w:pStyle w:val="ListA3"/>
        <w:numPr>
          <w:ilvl w:val="0"/>
          <w:numId w:val="0"/>
        </w:numPr>
        <w:ind w:left="936"/>
      </w:pPr>
      <w:r>
        <w:rPr>
          <w:noProof/>
        </w:rPr>
        <w:lastRenderedPageBreak/>
        <w:drawing>
          <wp:inline distT="0" distB="0" distL="0" distR="0" wp14:anchorId="0E5DE52F" wp14:editId="2771F1E3">
            <wp:extent cx="3475515" cy="2819400"/>
            <wp:effectExtent l="19050" t="19050" r="1079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3471" cy="2825854"/>
                    </a:xfrm>
                    <a:prstGeom prst="rect">
                      <a:avLst/>
                    </a:prstGeom>
                    <a:ln>
                      <a:solidFill>
                        <a:schemeClr val="tx1">
                          <a:lumMod val="85000"/>
                          <a:lumOff val="15000"/>
                        </a:schemeClr>
                      </a:solidFill>
                    </a:ln>
                  </pic:spPr>
                </pic:pic>
              </a:graphicData>
            </a:graphic>
          </wp:inline>
        </w:drawing>
      </w:r>
    </w:p>
    <w:p w14:paraId="6181B322" w14:textId="5D429065" w:rsidR="00A07DC4" w:rsidRDefault="00EC0304" w:rsidP="00A07DC4">
      <w:pPr>
        <w:pStyle w:val="ListA3"/>
      </w:pPr>
      <w:r>
        <w:t xml:space="preserve">This set of tools allows you to </w:t>
      </w:r>
      <w:r w:rsidR="00FB6332">
        <w:t>display</w:t>
      </w:r>
      <w:r>
        <w:t xml:space="preserve"> information directly from the web map without downloading data</w:t>
      </w:r>
      <w:r w:rsidR="003B7E66">
        <w:t>.</w:t>
      </w:r>
    </w:p>
    <w:p w14:paraId="36C16D6A" w14:textId="358F43D1" w:rsidR="00A07DC4" w:rsidRDefault="00A07DC4" w:rsidP="00A07DC4">
      <w:pPr>
        <w:pStyle w:val="ListA3"/>
      </w:pPr>
      <w:r>
        <w:t>Use the sliders to change the transparency of layers on the display window</w:t>
      </w:r>
    </w:p>
    <w:p w14:paraId="7E374F17" w14:textId="2B78DE7D" w:rsidR="00260CA4" w:rsidRPr="00260CA4" w:rsidRDefault="00260CA4" w:rsidP="00260CA4">
      <w:pPr>
        <w:pStyle w:val="RSACcongrats"/>
        <w:rPr>
          <w:i/>
        </w:rPr>
      </w:pPr>
      <w:r w:rsidRPr="00851308">
        <w:rPr>
          <w:b/>
          <w:i/>
        </w:rPr>
        <w:t>Note:</w:t>
      </w:r>
      <w:r w:rsidRPr="00260CA4">
        <w:rPr>
          <w:i/>
        </w:rPr>
        <w:t xml:space="preserve"> You may see less information than</w:t>
      </w:r>
      <w:r w:rsidR="00C37297">
        <w:rPr>
          <w:i/>
        </w:rPr>
        <w:t xml:space="preserve"> in</w:t>
      </w:r>
      <w:r w:rsidRPr="00260CA4">
        <w:rPr>
          <w:i/>
        </w:rPr>
        <w:t xml:space="preserve"> the graphic above depending on </w:t>
      </w:r>
      <w:ins w:id="120" w:author="Campbell, Leah - FS" w:date="2019-11-01T13:35:00Z">
        <w:r w:rsidR="007F3901">
          <w:rPr>
            <w:i/>
          </w:rPr>
          <w:t>the study area you are viewing, which</w:t>
        </w:r>
      </w:ins>
      <w:del w:id="121" w:author="Campbell, Leah - FS" w:date="2019-11-01T13:35:00Z">
        <w:r w:rsidRPr="00260CA4" w:rsidDel="007F3901">
          <w:rPr>
            <w:i/>
          </w:rPr>
          <w:delText>what</w:delText>
        </w:r>
      </w:del>
      <w:r w:rsidRPr="00260CA4">
        <w:rPr>
          <w:i/>
        </w:rPr>
        <w:t xml:space="preserve"> LCMS Layers are selected</w:t>
      </w:r>
      <w:ins w:id="122" w:author="Campbell, Leah - FS" w:date="2019-11-01T13:35:00Z">
        <w:r w:rsidR="007F3901">
          <w:rPr>
            <w:i/>
          </w:rPr>
          <w:t>,</w:t>
        </w:r>
      </w:ins>
      <w:r w:rsidRPr="00260CA4">
        <w:rPr>
          <w:i/>
        </w:rPr>
        <w:t xml:space="preserve"> and where you clicked on the map. </w:t>
      </w:r>
    </w:p>
    <w:p w14:paraId="66E44CC4" w14:textId="37B08714" w:rsidR="000B52D6" w:rsidRDefault="000B52D6" w:rsidP="000B52D6">
      <w:pPr>
        <w:pStyle w:val="ListA2"/>
      </w:pPr>
      <w:r>
        <w:t xml:space="preserve">Explore the </w:t>
      </w:r>
      <w:r w:rsidR="00FB6332">
        <w:t>Tools tab</w:t>
      </w:r>
    </w:p>
    <w:p w14:paraId="57D3579B" w14:textId="62167C96" w:rsidR="006A62A6" w:rsidRDefault="006A62A6" w:rsidP="00C37297">
      <w:pPr>
        <w:pStyle w:val="ListA3"/>
      </w:pPr>
      <w:r>
        <w:t xml:space="preserve">Click on the </w:t>
      </w:r>
      <w:r w:rsidR="00FB6332">
        <w:rPr>
          <w:b/>
        </w:rPr>
        <w:t>Tools</w:t>
      </w:r>
      <w:r w:rsidR="00FB6332">
        <w:t xml:space="preserve"> tab</w:t>
      </w:r>
      <w:r>
        <w:t xml:space="preserve"> </w:t>
      </w:r>
    </w:p>
    <w:p w14:paraId="13B6765D" w14:textId="64E3D2B0" w:rsidR="00FB6332" w:rsidRDefault="00FB6332" w:rsidP="00FB6332">
      <w:pPr>
        <w:pStyle w:val="ListA3"/>
        <w:numPr>
          <w:ilvl w:val="0"/>
          <w:numId w:val="0"/>
        </w:numPr>
        <w:ind w:left="936"/>
      </w:pPr>
      <w:del w:id="123" w:author="Campbell, Leah - FS" w:date="2020-03-16T10:56:00Z">
        <w:r w:rsidDel="00504D67">
          <w:rPr>
            <w:noProof/>
          </w:rPr>
          <w:drawing>
            <wp:inline distT="0" distB="0" distL="0" distR="0" wp14:anchorId="0A51B482" wp14:editId="79AFB5F1">
              <wp:extent cx="2622550" cy="2411288"/>
              <wp:effectExtent l="19050" t="19050" r="2540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7422" cy="2415767"/>
                      </a:xfrm>
                      <a:prstGeom prst="rect">
                        <a:avLst/>
                      </a:prstGeom>
                      <a:ln>
                        <a:solidFill>
                          <a:schemeClr val="tx1">
                            <a:lumMod val="85000"/>
                            <a:lumOff val="15000"/>
                          </a:schemeClr>
                        </a:solidFill>
                      </a:ln>
                    </pic:spPr>
                  </pic:pic>
                </a:graphicData>
              </a:graphic>
            </wp:inline>
          </w:drawing>
        </w:r>
      </w:del>
      <w:ins w:id="124" w:author="Campbell, Leah - FS" w:date="2020-03-16T10:56:00Z">
        <w:r w:rsidR="00504D67">
          <w:rPr>
            <w:noProof/>
          </w:rPr>
          <w:drawing>
            <wp:inline distT="0" distB="0" distL="0" distR="0" wp14:anchorId="131698C2" wp14:editId="39188833">
              <wp:extent cx="2206977" cy="2762250"/>
              <wp:effectExtent l="19050" t="19050" r="2222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9064" cy="2764863"/>
                      </a:xfrm>
                      <a:prstGeom prst="rect">
                        <a:avLst/>
                      </a:prstGeom>
                      <a:ln>
                        <a:solidFill>
                          <a:schemeClr val="tx1"/>
                        </a:solidFill>
                      </a:ln>
                    </pic:spPr>
                  </pic:pic>
                </a:graphicData>
              </a:graphic>
            </wp:inline>
          </w:drawing>
        </w:r>
      </w:ins>
    </w:p>
    <w:p w14:paraId="6796EF35" w14:textId="77777777" w:rsidR="00FB6332" w:rsidRDefault="00FB6332" w:rsidP="00FB6332">
      <w:pPr>
        <w:pStyle w:val="ListA3"/>
      </w:pPr>
      <w:r>
        <w:t>There are three main tool types in Standard Mode: Measuring, Pixel, and Area. Each tool can be turned on by clicking the slider button located to the left of each tool</w:t>
      </w:r>
    </w:p>
    <w:p w14:paraId="66F11DDD" w14:textId="2463C3EF" w:rsidR="00FB6332" w:rsidRDefault="00FB6332" w:rsidP="00FB6332">
      <w:pPr>
        <w:pStyle w:val="ListA3"/>
        <w:numPr>
          <w:ilvl w:val="0"/>
          <w:numId w:val="0"/>
        </w:numPr>
        <w:ind w:left="936"/>
      </w:pPr>
      <w:r>
        <w:lastRenderedPageBreak/>
        <w:t xml:space="preserve"> </w:t>
      </w:r>
      <w:r>
        <w:rPr>
          <w:noProof/>
        </w:rPr>
        <w:drawing>
          <wp:inline distT="0" distB="0" distL="0" distR="0" wp14:anchorId="6B43625D" wp14:editId="49EA5C2F">
            <wp:extent cx="413426" cy="381000"/>
            <wp:effectExtent l="19050" t="19050" r="2476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551" cy="382959"/>
                    </a:xfrm>
                    <a:prstGeom prst="rect">
                      <a:avLst/>
                    </a:prstGeom>
                    <a:ln>
                      <a:solidFill>
                        <a:schemeClr val="tx1">
                          <a:lumMod val="85000"/>
                          <a:lumOff val="15000"/>
                        </a:schemeClr>
                      </a:solidFill>
                    </a:ln>
                  </pic:spPr>
                </pic:pic>
              </a:graphicData>
            </a:graphic>
          </wp:inline>
        </w:drawing>
      </w:r>
    </w:p>
    <w:p w14:paraId="12EEA54E" w14:textId="1391DBE1" w:rsidR="00FB6332" w:rsidRPr="00FB6332" w:rsidRDefault="00FB6332" w:rsidP="00FB6332">
      <w:pPr>
        <w:pStyle w:val="ListA3"/>
      </w:pPr>
      <w:r>
        <w:rPr>
          <w:b/>
        </w:rPr>
        <w:t>Measuring Tools:</w:t>
      </w:r>
    </w:p>
    <w:p w14:paraId="5CDF68FC" w14:textId="442BE4B3" w:rsidR="00FB6332" w:rsidRDefault="00FB6332" w:rsidP="00FB6332">
      <w:pPr>
        <w:pStyle w:val="ListA4"/>
      </w:pPr>
      <w:r w:rsidRPr="00DA754E">
        <w:t>Distance Measuring</w:t>
      </w:r>
      <w:r w:rsidRPr="00FB6332">
        <w:rPr>
          <w:b/>
        </w:rPr>
        <w:t>:</w:t>
      </w:r>
      <w:r w:rsidR="0055518B">
        <w:t xml:space="preserve"> Click anywhere to begin a linear measurement.</w:t>
      </w:r>
      <w:r>
        <w:t xml:space="preserve"> The option buttons allow the user to undo, delete, and change the color of the measurement line. </w:t>
      </w:r>
      <w:r w:rsidR="003B7E66">
        <w:t>The user c</w:t>
      </w:r>
      <w:r w:rsidR="0055518B" w:rsidRPr="0055518B">
        <w:t xml:space="preserve">an </w:t>
      </w:r>
      <w:ins w:id="125" w:author="Campbell, Leah - FS" w:date="2019-11-01T11:25:00Z">
        <w:r w:rsidR="00216E04">
          <w:t xml:space="preserve">also </w:t>
        </w:r>
      </w:ins>
      <w:r w:rsidR="0055518B" w:rsidRPr="0055518B">
        <w:t>choose Imperial or Metric measuring units.</w:t>
      </w:r>
    </w:p>
    <w:p w14:paraId="6A2B20AF" w14:textId="01CB7952" w:rsidR="00FB6332" w:rsidRDefault="00FB6332" w:rsidP="00E500AF">
      <w:pPr>
        <w:pStyle w:val="ListA4"/>
        <w:numPr>
          <w:ilvl w:val="0"/>
          <w:numId w:val="0"/>
        </w:numPr>
        <w:ind w:left="1296"/>
      </w:pPr>
      <w:r>
        <w:t xml:space="preserve"> </w:t>
      </w:r>
      <w:r>
        <w:rPr>
          <w:noProof/>
        </w:rPr>
        <w:drawing>
          <wp:inline distT="0" distB="0" distL="0" distR="0" wp14:anchorId="4D1EE89B" wp14:editId="150ADD7B">
            <wp:extent cx="3867150" cy="1985220"/>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3945" cy="1993842"/>
                    </a:xfrm>
                    <a:prstGeom prst="rect">
                      <a:avLst/>
                    </a:prstGeom>
                    <a:ln>
                      <a:solidFill>
                        <a:schemeClr val="tx1">
                          <a:lumMod val="85000"/>
                          <a:lumOff val="15000"/>
                        </a:schemeClr>
                      </a:solidFill>
                    </a:ln>
                  </pic:spPr>
                </pic:pic>
              </a:graphicData>
            </a:graphic>
          </wp:inline>
        </w:drawing>
      </w:r>
    </w:p>
    <w:p w14:paraId="7180C7EA" w14:textId="5100F38A" w:rsidR="00FB6332" w:rsidRDefault="00FB6332" w:rsidP="00FB6332">
      <w:pPr>
        <w:pStyle w:val="ListA4"/>
      </w:pPr>
      <w:r w:rsidRPr="00DA754E">
        <w:t>Area Measuring</w:t>
      </w:r>
      <w:r w:rsidR="00E500AF" w:rsidRPr="00DA754E">
        <w:t>:</w:t>
      </w:r>
      <w:r w:rsidR="00E500AF">
        <w:t xml:space="preserve"> </w:t>
      </w:r>
      <w:r w:rsidR="006128E8">
        <w:t xml:space="preserve">Click anywhere to begin </w:t>
      </w:r>
      <w:r w:rsidR="00456A57">
        <w:t xml:space="preserve">delineating an area on the </w:t>
      </w:r>
      <w:r w:rsidR="006128E8">
        <w:t xml:space="preserve">map, </w:t>
      </w:r>
      <w:r w:rsidR="006128E8" w:rsidRPr="006128E8">
        <w:rPr>
          <w:b/>
        </w:rPr>
        <w:t>single click</w:t>
      </w:r>
      <w:r w:rsidR="006128E8">
        <w:t xml:space="preserve"> to create a vertex, and </w:t>
      </w:r>
      <w:r w:rsidR="006128E8" w:rsidRPr="006128E8">
        <w:rPr>
          <w:b/>
        </w:rPr>
        <w:t xml:space="preserve">double </w:t>
      </w:r>
      <w:r w:rsidR="00E500AF" w:rsidRPr="006128E8">
        <w:rPr>
          <w:b/>
        </w:rPr>
        <w:t xml:space="preserve">click </w:t>
      </w:r>
      <w:r w:rsidR="00E500AF">
        <w:t>to complete a polygon area.</w:t>
      </w:r>
      <w:ins w:id="126" w:author="Campbell, Leah - FS" w:date="2019-11-01T11:25:00Z">
        <w:r w:rsidR="00216E04">
          <w:t xml:space="preserve"> The option buttons allow the user to undo, delete, and change the color of the </w:t>
        </w:r>
      </w:ins>
      <w:ins w:id="127" w:author="Campbell, Leah - FS" w:date="2019-11-01T11:26:00Z">
        <w:r w:rsidR="00216E04">
          <w:t>area boundary</w:t>
        </w:r>
      </w:ins>
      <w:ins w:id="128" w:author="Campbell, Leah - FS" w:date="2019-11-01T11:25:00Z">
        <w:r w:rsidR="00216E04">
          <w:t xml:space="preserve"> line. </w:t>
        </w:r>
      </w:ins>
      <w:ins w:id="129" w:author="Goetz, Wendy -FS" w:date="2019-11-01T08:45:00Z">
        <w:r w:rsidR="0055518B" w:rsidRPr="0055518B">
          <w:t xml:space="preserve"> </w:t>
        </w:r>
      </w:ins>
      <w:ins w:id="130" w:author="Russon, Holly - FS, Salt Lake City, UT" w:date="2019-11-01T09:24:00Z">
        <w:r w:rsidR="003B7E66">
          <w:t xml:space="preserve">The user </w:t>
        </w:r>
      </w:ins>
      <w:ins w:id="131" w:author="Goetz, Wendy -FS" w:date="2019-11-01T08:45:00Z">
        <w:del w:id="132" w:author="Russon, Holly - FS, Salt Lake City, UT" w:date="2019-11-01T09:24:00Z">
          <w:r w:rsidR="0055518B" w:rsidRPr="0055518B" w:rsidDel="003B7E66">
            <w:delText>C</w:delText>
          </w:r>
        </w:del>
      </w:ins>
      <w:ins w:id="133" w:author="Russon, Holly - FS, Salt Lake City, UT" w:date="2019-11-01T09:24:00Z">
        <w:r w:rsidR="003B7E66">
          <w:t>c</w:t>
        </w:r>
      </w:ins>
      <w:r w:rsidR="0055518B" w:rsidRPr="0055518B">
        <w:t xml:space="preserve">an </w:t>
      </w:r>
      <w:ins w:id="134" w:author="Campbell, Leah - FS" w:date="2019-11-01T11:26:00Z">
        <w:r w:rsidR="00216E04">
          <w:t xml:space="preserve">also </w:t>
        </w:r>
      </w:ins>
      <w:r w:rsidR="0055518B" w:rsidRPr="0055518B">
        <w:t>choose Imperial or Metric measuring units.</w:t>
      </w:r>
    </w:p>
    <w:p w14:paraId="0C4C1263" w14:textId="6FDAFDA1" w:rsidR="00E500AF" w:rsidRDefault="00E500AF" w:rsidP="00E500AF">
      <w:pPr>
        <w:pStyle w:val="ListA4"/>
        <w:numPr>
          <w:ilvl w:val="0"/>
          <w:numId w:val="0"/>
        </w:numPr>
        <w:ind w:left="1296"/>
      </w:pPr>
      <w:r>
        <w:rPr>
          <w:noProof/>
        </w:rPr>
        <w:drawing>
          <wp:inline distT="0" distB="0" distL="0" distR="0" wp14:anchorId="3F40FFF4" wp14:editId="19BCF3AD">
            <wp:extent cx="3644900" cy="2185772"/>
            <wp:effectExtent l="19050" t="19050" r="12700"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4192" cy="2191344"/>
                    </a:xfrm>
                    <a:prstGeom prst="rect">
                      <a:avLst/>
                    </a:prstGeom>
                    <a:ln>
                      <a:solidFill>
                        <a:schemeClr val="tx1">
                          <a:lumMod val="85000"/>
                          <a:lumOff val="15000"/>
                        </a:schemeClr>
                      </a:solidFill>
                    </a:ln>
                  </pic:spPr>
                </pic:pic>
              </a:graphicData>
            </a:graphic>
          </wp:inline>
        </w:drawing>
      </w:r>
    </w:p>
    <w:p w14:paraId="00DCF138" w14:textId="2B77708E" w:rsidR="00E500AF" w:rsidRPr="00E500AF" w:rsidRDefault="00E500AF" w:rsidP="00E500AF">
      <w:pPr>
        <w:pStyle w:val="ListA3"/>
      </w:pPr>
      <w:r>
        <w:rPr>
          <w:b/>
        </w:rPr>
        <w:t xml:space="preserve">Pixel Tools: </w:t>
      </w:r>
    </w:p>
    <w:p w14:paraId="2025C464" w14:textId="08D4A5BE" w:rsidR="00E500AF" w:rsidRDefault="00E500AF" w:rsidP="00E500AF">
      <w:pPr>
        <w:pStyle w:val="ListA4"/>
      </w:pPr>
      <w:r>
        <w:lastRenderedPageBreak/>
        <w:t xml:space="preserve">Query Visible Map Layers: </w:t>
      </w:r>
      <w:r>
        <w:rPr>
          <w:noProof/>
        </w:rPr>
        <w:drawing>
          <wp:inline distT="0" distB="0" distL="0" distR="0" wp14:anchorId="60E7255D" wp14:editId="00256E1C">
            <wp:extent cx="3860800" cy="1407789"/>
            <wp:effectExtent l="19050" t="19050" r="2540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2532" cy="1426652"/>
                    </a:xfrm>
                    <a:prstGeom prst="rect">
                      <a:avLst/>
                    </a:prstGeom>
                    <a:ln>
                      <a:solidFill>
                        <a:schemeClr val="tx1">
                          <a:lumMod val="85000"/>
                          <a:lumOff val="15000"/>
                        </a:schemeClr>
                      </a:solidFill>
                    </a:ln>
                  </pic:spPr>
                </pic:pic>
              </a:graphicData>
            </a:graphic>
          </wp:inline>
        </w:drawing>
      </w:r>
    </w:p>
    <w:p w14:paraId="117FAD06" w14:textId="3787C23B" w:rsidR="003B7E66" w:rsidRDefault="003B7E66" w:rsidP="003B7E66">
      <w:pPr>
        <w:pStyle w:val="ListA5"/>
      </w:pPr>
      <w:r>
        <w:t xml:space="preserve">Double-click a point of interest in the project boundary. A </w:t>
      </w:r>
      <w:del w:id="135" w:author="Campbell, Leah - FS" w:date="2019-11-01T11:27:00Z">
        <w:r w:rsidDel="00216E04">
          <w:delText xml:space="preserve">chart </w:delText>
        </w:r>
      </w:del>
      <w:ins w:id="136" w:author="Campbell, Leah - FS" w:date="2019-11-01T11:27:00Z">
        <w:r w:rsidR="00216E04">
          <w:t xml:space="preserve">table </w:t>
        </w:r>
      </w:ins>
      <w:r>
        <w:t xml:space="preserve">will automatically pop up displaying the pixel values for visible </w:t>
      </w:r>
      <w:ins w:id="137" w:author="Housman, Ian W -FS" w:date="2020-03-17T13:48:00Z">
        <w:r w:rsidR="00241DEC">
          <w:t xml:space="preserve">LCMS or </w:t>
        </w:r>
      </w:ins>
      <w:del w:id="138" w:author="Housman, Ian W -FS" w:date="2020-03-17T13:48:00Z">
        <w:r w:rsidDel="00241DEC">
          <w:delText>r</w:delText>
        </w:r>
      </w:del>
      <w:ins w:id="139" w:author="Housman, Ian W -FS" w:date="2020-03-17T13:48:00Z">
        <w:r w:rsidR="00241DEC">
          <w:t>R</w:t>
        </w:r>
      </w:ins>
      <w:r>
        <w:t>eference data layers.</w:t>
      </w:r>
    </w:p>
    <w:p w14:paraId="4E0EDF21" w14:textId="5F4A8397" w:rsidR="003B7E66" w:rsidDel="00216E04" w:rsidRDefault="003B7E66" w:rsidP="003B7E66">
      <w:pPr>
        <w:pStyle w:val="ListA5"/>
        <w:rPr>
          <w:del w:id="140" w:author="Campbell, Leah - FS" w:date="2019-11-01T11:27:00Z"/>
        </w:rPr>
      </w:pPr>
      <w:del w:id="141" w:author="Campbell, Leah - FS" w:date="2019-11-01T11:27:00Z">
        <w:r w:rsidDel="00216E04">
          <w:delText xml:space="preserve">Note the </w:delText>
        </w:r>
        <w:r w:rsidDel="00216E04">
          <w:rPr>
            <w:b/>
            <w:noProof/>
          </w:rPr>
          <w:delText>Download</w:delText>
        </w:r>
        <w:r w:rsidDel="00216E04">
          <w:rPr>
            <w:noProof/>
          </w:rPr>
          <w:delText xml:space="preserve"> button at the bottom right of the chart. There is the option to download the chart as a CSV or PNG.</w:delText>
        </w:r>
      </w:del>
    </w:p>
    <w:p w14:paraId="7D7C8DC1" w14:textId="68989D1A" w:rsidR="00482F6F" w:rsidRDefault="00482F6F" w:rsidP="00E500AF">
      <w:pPr>
        <w:pStyle w:val="ListA4"/>
      </w:pPr>
      <w:r>
        <w:t xml:space="preserve">Query LCMS Time Series: </w:t>
      </w:r>
    </w:p>
    <w:p w14:paraId="2AB4BC9C" w14:textId="7E797B0B" w:rsidR="00482F6F" w:rsidRDefault="00504D67" w:rsidP="00DA754E">
      <w:pPr>
        <w:pStyle w:val="ListA4"/>
        <w:numPr>
          <w:ilvl w:val="0"/>
          <w:numId w:val="0"/>
        </w:numPr>
        <w:ind w:left="1566"/>
      </w:pPr>
      <w:ins w:id="142" w:author="Campbell, Leah - FS" w:date="2020-03-16T10:58:00Z">
        <w:r>
          <w:rPr>
            <w:noProof/>
          </w:rPr>
          <w:drawing>
            <wp:inline distT="0" distB="0" distL="0" distR="0" wp14:anchorId="1135677F" wp14:editId="04C11619">
              <wp:extent cx="2952750" cy="2170463"/>
              <wp:effectExtent l="19050" t="19050" r="19050"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8305" cy="2174546"/>
                      </a:xfrm>
                      <a:prstGeom prst="rect">
                        <a:avLst/>
                      </a:prstGeom>
                      <a:ln>
                        <a:solidFill>
                          <a:schemeClr val="tx1"/>
                        </a:solidFill>
                      </a:ln>
                    </pic:spPr>
                  </pic:pic>
                </a:graphicData>
              </a:graphic>
            </wp:inline>
          </w:drawing>
        </w:r>
      </w:ins>
      <w:del w:id="143" w:author="Campbell, Leah - FS" w:date="2020-03-16T10:58:00Z">
        <w:r w:rsidR="00482F6F" w:rsidDel="00504D67">
          <w:rPr>
            <w:noProof/>
          </w:rPr>
          <w:drawing>
            <wp:inline distT="0" distB="0" distL="0" distR="0" wp14:anchorId="26A1E461" wp14:editId="15725D85">
              <wp:extent cx="3848100" cy="1874398"/>
              <wp:effectExtent l="19050" t="19050" r="1905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5761" cy="1887872"/>
                      </a:xfrm>
                      <a:prstGeom prst="rect">
                        <a:avLst/>
                      </a:prstGeom>
                      <a:ln>
                        <a:solidFill>
                          <a:schemeClr val="tx1">
                            <a:lumMod val="85000"/>
                            <a:lumOff val="15000"/>
                          </a:schemeClr>
                        </a:solidFill>
                      </a:ln>
                    </pic:spPr>
                  </pic:pic>
                </a:graphicData>
              </a:graphic>
            </wp:inline>
          </w:drawing>
        </w:r>
      </w:del>
    </w:p>
    <w:p w14:paraId="761AC285" w14:textId="06266925" w:rsidR="00504D67" w:rsidRDefault="00504D67" w:rsidP="00482F6F">
      <w:pPr>
        <w:pStyle w:val="ListA5"/>
        <w:rPr>
          <w:ins w:id="144" w:author="Campbell, Leah - FS" w:date="2020-03-16T10:59:00Z"/>
        </w:rPr>
      </w:pPr>
      <w:ins w:id="145" w:author="Campbell, Leah - FS" w:date="2020-03-16T10:58:00Z">
        <w:r>
          <w:t>Choose the layers that you would like to display in the time series char</w:t>
        </w:r>
      </w:ins>
      <w:ins w:id="146" w:author="Campbell, Leah - FS" w:date="2020-03-16T10:59:00Z">
        <w:r>
          <w:t>t by expanding the drop-down menu. Available options are:</w:t>
        </w:r>
      </w:ins>
    </w:p>
    <w:p w14:paraId="0A9C5A08" w14:textId="4DCB3B58" w:rsidR="00504D67" w:rsidRDefault="00504D67" w:rsidP="00504D67">
      <w:pPr>
        <w:pStyle w:val="ListA5"/>
        <w:numPr>
          <w:ilvl w:val="5"/>
          <w:numId w:val="28"/>
        </w:numPr>
        <w:rPr>
          <w:ins w:id="147" w:author="Campbell, Leah - FS" w:date="2020-03-16T10:59:00Z"/>
        </w:rPr>
      </w:pPr>
      <w:ins w:id="148" w:author="Campbell, Leah - FS" w:date="2020-03-16T10:59:00Z">
        <w:r>
          <w:t>Standard Loss / Gain:</w:t>
        </w:r>
      </w:ins>
    </w:p>
    <w:p w14:paraId="08B07B5C" w14:textId="3D773DF0" w:rsidR="00504D67" w:rsidRDefault="00504D67" w:rsidP="00504D67">
      <w:pPr>
        <w:pStyle w:val="ListA5"/>
        <w:numPr>
          <w:ilvl w:val="6"/>
          <w:numId w:val="28"/>
        </w:numPr>
        <w:rPr>
          <w:ins w:id="149" w:author="Campbell, Leah - FS" w:date="2020-03-16T11:00:00Z"/>
        </w:rPr>
      </w:pPr>
      <w:ins w:id="150" w:author="Campbell, Leah - FS" w:date="2020-03-16T11:00:00Z">
        <w:r>
          <w:lastRenderedPageBreak/>
          <w:t>Displays Loss Probability, Gain Probability,</w:t>
        </w:r>
      </w:ins>
      <w:ins w:id="151" w:author="Campbell, Leah - FS" w:date="2020-03-16T11:02:00Z">
        <w:r w:rsidR="000F4668">
          <w:t xml:space="preserve"> </w:t>
        </w:r>
      </w:ins>
      <w:ins w:id="152" w:author="Campbell, Leah - FS" w:date="2020-03-17T13:22:00Z">
        <w:r w:rsidR="000C304E">
          <w:t>Normalized Burn Ratio</w:t>
        </w:r>
      </w:ins>
      <w:ins w:id="153" w:author="Campbell, Leah - FS" w:date="2020-03-16T11:00:00Z">
        <w:r>
          <w:t xml:space="preserve"> </w:t>
        </w:r>
      </w:ins>
      <w:ins w:id="154" w:author="Campbell, Leah - FS" w:date="2020-03-17T13:22:00Z">
        <w:r w:rsidR="000C304E">
          <w:t>(</w:t>
        </w:r>
      </w:ins>
      <w:ins w:id="155" w:author="Campbell, Leah - FS" w:date="2020-03-16T11:00:00Z">
        <w:r>
          <w:t>NBR</w:t>
        </w:r>
      </w:ins>
      <w:ins w:id="156" w:author="Campbell, Leah - FS" w:date="2020-03-17T13:22:00Z">
        <w:r w:rsidR="000C304E">
          <w:t>) from Land</w:t>
        </w:r>
      </w:ins>
      <w:ins w:id="157" w:author="Housman, Ian W -FS" w:date="2020-03-17T13:49:00Z">
        <w:r w:rsidR="00241DEC">
          <w:t>s</w:t>
        </w:r>
      </w:ins>
      <w:ins w:id="158" w:author="Campbell, Leah - FS" w:date="2020-03-17T13:22:00Z">
        <w:del w:id="159" w:author="Housman, Ian W -FS" w:date="2020-03-17T13:49:00Z">
          <w:r w:rsidR="000C304E" w:rsidDel="00241DEC">
            <w:delText>S</w:delText>
          </w:r>
        </w:del>
        <w:r w:rsidR="000C304E">
          <w:t>at satellite composites</w:t>
        </w:r>
      </w:ins>
      <w:ins w:id="160" w:author="Campbell, Leah - FS" w:date="2020-03-16T11:00:00Z">
        <w:r>
          <w:t xml:space="preserve">, and </w:t>
        </w:r>
      </w:ins>
      <w:ins w:id="161" w:author="Campbell, Leah - FS" w:date="2020-03-17T13:23:00Z">
        <w:r w:rsidR="000C304E">
          <w:t xml:space="preserve">a </w:t>
        </w:r>
      </w:ins>
      <w:ins w:id="162" w:author="Campbell, Leah - FS" w:date="2020-03-16T11:00:00Z">
        <w:r>
          <w:t>smoothed NBR</w:t>
        </w:r>
        <w:r w:rsidR="000F4668">
          <w:t xml:space="preserve"> </w:t>
        </w:r>
      </w:ins>
      <w:ins w:id="163" w:author="Campbell, Leah - FS" w:date="2020-03-17T13:23:00Z">
        <w:r w:rsidR="000C304E">
          <w:t>calculated with</w:t>
        </w:r>
      </w:ins>
      <w:ins w:id="164" w:author="Campbell, Leah - FS" w:date="2020-03-16T11:00:00Z">
        <w:r w:rsidR="000F4668">
          <w:t xml:space="preserve"> the </w:t>
        </w:r>
      </w:ins>
      <w:ins w:id="165" w:author="Housman, Ian W -FS" w:date="2020-03-17T13:49:00Z">
        <w:r w:rsidR="00241DEC">
          <w:t>LANDTREDR</w:t>
        </w:r>
      </w:ins>
      <w:ins w:id="166" w:author="Campbell, Leah - FS" w:date="2020-03-16T11:00:00Z">
        <w:del w:id="167" w:author="Housman, Ian W -FS" w:date="2020-03-17T13:49:00Z">
          <w:r w:rsidR="000F4668" w:rsidDel="00241DEC">
            <w:delText>LandTrendr</w:delText>
          </w:r>
        </w:del>
        <w:r w:rsidR="000F4668">
          <w:t xml:space="preserve"> algorithm.</w:t>
        </w:r>
      </w:ins>
    </w:p>
    <w:p w14:paraId="20B9B244" w14:textId="5D4254A3" w:rsidR="000F4668" w:rsidRDefault="000F4668" w:rsidP="000F4668">
      <w:pPr>
        <w:pStyle w:val="ListA5"/>
        <w:numPr>
          <w:ilvl w:val="5"/>
          <w:numId w:val="28"/>
        </w:numPr>
        <w:rPr>
          <w:ins w:id="168" w:author="Campbell, Leah - FS" w:date="2020-03-16T11:02:00Z"/>
        </w:rPr>
      </w:pPr>
      <w:ins w:id="169" w:author="Campbell, Leah - FS" w:date="2020-03-16T11:01:00Z">
        <w:r>
          <w:t>Advanced Loss / Gain:</w:t>
        </w:r>
      </w:ins>
    </w:p>
    <w:p w14:paraId="54B5DF49" w14:textId="228FE93F" w:rsidR="000F4668" w:rsidRDefault="000F4668">
      <w:pPr>
        <w:pStyle w:val="ListA5"/>
        <w:numPr>
          <w:ilvl w:val="6"/>
          <w:numId w:val="28"/>
        </w:numPr>
        <w:rPr>
          <w:ins w:id="170" w:author="Campbell, Leah - FS" w:date="2020-03-16T11:01:00Z"/>
        </w:rPr>
        <w:pPrChange w:id="171" w:author="Campbell, Leah - FS" w:date="2020-03-16T11:02:00Z">
          <w:pPr>
            <w:pStyle w:val="ListA5"/>
            <w:numPr>
              <w:ilvl w:val="5"/>
            </w:numPr>
            <w:ind w:left="2160"/>
          </w:pPr>
        </w:pPrChange>
      </w:pPr>
      <w:ins w:id="172" w:author="Campbell, Leah - FS" w:date="2020-03-16T11:02:00Z">
        <w:r>
          <w:t>Displays Loss Probability, Gain Probability,</w:t>
        </w:r>
      </w:ins>
      <w:ins w:id="173" w:author="Campbell, Leah - FS" w:date="2020-03-16T11:03:00Z">
        <w:r>
          <w:t xml:space="preserve"> Fast Loss Probability, Slow Loss Probability,</w:t>
        </w:r>
      </w:ins>
      <w:ins w:id="174" w:author="Campbell, Leah - FS" w:date="2020-03-16T11:02:00Z">
        <w:r>
          <w:t xml:space="preserve"> NBR, and smoothed L</w:t>
        </w:r>
      </w:ins>
      <w:ins w:id="175" w:author="Housman, Ian W -FS" w:date="2020-03-17T13:49:00Z">
        <w:r w:rsidR="00241DEC">
          <w:t>ANDTRENDR</w:t>
        </w:r>
      </w:ins>
      <w:ins w:id="176" w:author="Campbell, Leah - FS" w:date="2020-03-16T11:02:00Z">
        <w:del w:id="177" w:author="Housman, Ian W -FS" w:date="2020-03-17T13:49:00Z">
          <w:r w:rsidDel="00241DEC">
            <w:delText>andTrendr</w:delText>
          </w:r>
        </w:del>
        <w:r>
          <w:t xml:space="preserve"> </w:t>
        </w:r>
      </w:ins>
      <w:ins w:id="178" w:author="Campbell, Leah - FS" w:date="2020-03-17T13:23:00Z">
        <w:r w:rsidR="000C304E">
          <w:t>NBR</w:t>
        </w:r>
      </w:ins>
      <w:ins w:id="179" w:author="Campbell, Leah - FS" w:date="2020-03-16T11:02:00Z">
        <w:r>
          <w:t>.</w:t>
        </w:r>
      </w:ins>
    </w:p>
    <w:p w14:paraId="05684889" w14:textId="7D81993F" w:rsidR="000F4668" w:rsidRDefault="000F4668" w:rsidP="000F4668">
      <w:pPr>
        <w:pStyle w:val="ListA5"/>
        <w:numPr>
          <w:ilvl w:val="5"/>
          <w:numId w:val="28"/>
        </w:numPr>
        <w:rPr>
          <w:ins w:id="180" w:author="Campbell, Leah - FS" w:date="2020-03-16T11:03:00Z"/>
        </w:rPr>
      </w:pPr>
      <w:ins w:id="181" w:author="Campbell, Leah - FS" w:date="2020-03-16T11:01:00Z">
        <w:r>
          <w:t>Advanced Loss / Gain and Land Cover / Land Use:</w:t>
        </w:r>
      </w:ins>
    </w:p>
    <w:p w14:paraId="6FE0F155" w14:textId="05F3CD30" w:rsidR="000F4668" w:rsidRDefault="000F4668">
      <w:pPr>
        <w:pStyle w:val="ListA5"/>
        <w:numPr>
          <w:ilvl w:val="6"/>
          <w:numId w:val="28"/>
        </w:numPr>
        <w:rPr>
          <w:ins w:id="182" w:author="Campbell, Leah - FS" w:date="2020-03-16T11:01:00Z"/>
        </w:rPr>
        <w:pPrChange w:id="183" w:author="Campbell, Leah - FS" w:date="2020-03-16T11:03:00Z">
          <w:pPr>
            <w:pStyle w:val="ListA5"/>
            <w:numPr>
              <w:ilvl w:val="5"/>
            </w:numPr>
            <w:ind w:left="2160"/>
          </w:pPr>
        </w:pPrChange>
      </w:pPr>
      <w:ins w:id="184" w:author="Campbell, Leah - FS" w:date="2020-03-16T11:03:00Z">
        <w:r>
          <w:t xml:space="preserve">Displays Loss Probability, Gain Probability, Fast Loss Probability, Slow Loss Probability, Land Cover class, Land Use class, NBR, and smoothed </w:t>
        </w:r>
      </w:ins>
      <w:ins w:id="185" w:author="Campbell, Leah - FS" w:date="2020-03-17T13:23:00Z">
        <w:r w:rsidR="000C304E">
          <w:t>L</w:t>
        </w:r>
      </w:ins>
      <w:ins w:id="186" w:author="Housman, Ian W -FS" w:date="2020-03-17T13:49:00Z">
        <w:r w:rsidR="00241DEC">
          <w:t>ANDTRENDR</w:t>
        </w:r>
      </w:ins>
      <w:ins w:id="187" w:author="Campbell, Leah - FS" w:date="2020-03-17T13:23:00Z">
        <w:del w:id="188" w:author="Housman, Ian W -FS" w:date="2020-03-17T13:49:00Z">
          <w:r w:rsidR="000C304E" w:rsidDel="00241DEC">
            <w:delText>andTrendr</w:delText>
          </w:r>
        </w:del>
        <w:r w:rsidR="000C304E">
          <w:t xml:space="preserve"> </w:t>
        </w:r>
      </w:ins>
      <w:ins w:id="189" w:author="Campbell, Leah - FS" w:date="2020-03-16T11:03:00Z">
        <w:r>
          <w:t>NBR.</w:t>
        </w:r>
      </w:ins>
    </w:p>
    <w:p w14:paraId="6DAE6F9B" w14:textId="71B0FA04" w:rsidR="000F4668" w:rsidRDefault="000F4668">
      <w:pPr>
        <w:pStyle w:val="ListA5"/>
        <w:numPr>
          <w:ilvl w:val="5"/>
          <w:numId w:val="28"/>
        </w:numPr>
        <w:rPr>
          <w:ins w:id="190" w:author="Campbell, Leah - FS" w:date="2020-03-17T11:26:00Z"/>
        </w:rPr>
      </w:pPr>
      <w:ins w:id="191" w:author="Campbell, Leah - FS" w:date="2020-03-16T11:01:00Z">
        <w:r>
          <w:t>Land Cover Probability</w:t>
        </w:r>
      </w:ins>
      <w:ins w:id="192" w:author="Campbell, Leah - FS" w:date="2020-03-17T11:26:00Z">
        <w:r w:rsidR="00141BAA">
          <w:t xml:space="preserve"> (Chugach National Forest – Kenai Peninsula and USFS Intermountain Region only)</w:t>
        </w:r>
      </w:ins>
      <w:ins w:id="193" w:author="Campbell, Leah - FS" w:date="2020-03-16T11:01:00Z">
        <w:r>
          <w:t>:</w:t>
        </w:r>
      </w:ins>
    </w:p>
    <w:p w14:paraId="2D744DE9" w14:textId="3A4B7EA2" w:rsidR="00141BAA" w:rsidRDefault="00141BAA">
      <w:pPr>
        <w:pStyle w:val="ListA5"/>
        <w:numPr>
          <w:ilvl w:val="6"/>
          <w:numId w:val="28"/>
        </w:numPr>
        <w:rPr>
          <w:ins w:id="194" w:author="Campbell, Leah - FS" w:date="2020-03-16T10:58:00Z"/>
        </w:rPr>
        <w:pPrChange w:id="195" w:author="Campbell, Leah - FS" w:date="2020-03-17T11:26:00Z">
          <w:pPr>
            <w:pStyle w:val="ListA5"/>
          </w:pPr>
        </w:pPrChange>
      </w:pPr>
      <w:ins w:id="196" w:author="Campbell, Leah - FS" w:date="2020-03-17T11:26:00Z">
        <w:r>
          <w:t>Displays the probability of each land cover type.</w:t>
        </w:r>
      </w:ins>
    </w:p>
    <w:p w14:paraId="6D475021" w14:textId="16230281" w:rsidR="00482F6F" w:rsidRDefault="00482F6F" w:rsidP="00482F6F">
      <w:pPr>
        <w:pStyle w:val="ListA5"/>
      </w:pPr>
      <w:r>
        <w:t>Double-click a</w:t>
      </w:r>
      <w:r w:rsidR="00404862">
        <w:t xml:space="preserve"> point</w:t>
      </w:r>
      <w:r w:rsidR="003B7E66">
        <w:t xml:space="preserve"> </w:t>
      </w:r>
      <w:r>
        <w:t>of interest in the project boundary. A chart will automatically pop up displaying LCMS product information</w:t>
      </w:r>
      <w:del w:id="197" w:author="Housman, Ian W -FS" w:date="2020-03-17T13:50:00Z">
        <w:r w:rsidR="00603471" w:rsidDel="00241DEC">
          <w:delText xml:space="preserve"> </w:delText>
        </w:r>
      </w:del>
      <w:ins w:id="198" w:author="Housman, Ian W -FS" w:date="2020-03-17T13:50:00Z">
        <w:r w:rsidR="00241DEC">
          <w:t xml:space="preserve"> for that point</w:t>
        </w:r>
      </w:ins>
      <w:del w:id="199" w:author="Housman, Ian W -FS" w:date="2020-03-17T13:50:00Z">
        <w:r w:rsidR="00603471" w:rsidDel="00241DEC">
          <w:delText xml:space="preserve">or the pixel values for </w:delText>
        </w:r>
        <w:r w:rsidR="003B7E66" w:rsidDel="00241DEC">
          <w:delText>visible reference data layers</w:delText>
        </w:r>
      </w:del>
      <w:r>
        <w:t>.</w:t>
      </w:r>
    </w:p>
    <w:p w14:paraId="15DEFFDD" w14:textId="6DD496CF" w:rsidR="00B83A44" w:rsidRDefault="00B83A44" w:rsidP="00482F6F">
      <w:pPr>
        <w:pStyle w:val="ListA5"/>
        <w:rPr>
          <w:ins w:id="200" w:author="Campbell, Leah - FS" w:date="2020-03-17T11:30:00Z"/>
        </w:rPr>
      </w:pPr>
      <w:r>
        <w:t>You can turn layers off and on by clicking their legend entries below the chart.</w:t>
      </w:r>
    </w:p>
    <w:p w14:paraId="0FAA85CD" w14:textId="553F64E9" w:rsidR="00141BAA" w:rsidRDefault="00141BAA">
      <w:pPr>
        <w:pStyle w:val="ListA4"/>
        <w:numPr>
          <w:ilvl w:val="0"/>
          <w:numId w:val="0"/>
        </w:numPr>
        <w:ind w:left="1350"/>
        <w:pPrChange w:id="201" w:author="Campbell, Leah - FS" w:date="2020-03-17T11:31:00Z">
          <w:pPr>
            <w:pStyle w:val="ListA5"/>
          </w:pPr>
        </w:pPrChange>
      </w:pPr>
      <w:ins w:id="202" w:author="Campbell, Leah - FS" w:date="2020-03-17T11:31:00Z">
        <w:r>
          <w:rPr>
            <w:noProof/>
          </w:rPr>
          <w:drawing>
            <wp:inline distT="0" distB="0" distL="0" distR="0" wp14:anchorId="7C0F1AE1" wp14:editId="6771D51B">
              <wp:extent cx="4829175" cy="2975412"/>
              <wp:effectExtent l="19050" t="19050" r="952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6186" cy="2979732"/>
                      </a:xfrm>
                      <a:prstGeom prst="rect">
                        <a:avLst/>
                      </a:prstGeom>
                      <a:ln>
                        <a:solidFill>
                          <a:schemeClr val="tx1"/>
                        </a:solidFill>
                      </a:ln>
                    </pic:spPr>
                  </pic:pic>
                </a:graphicData>
              </a:graphic>
            </wp:inline>
          </w:drawing>
        </w:r>
      </w:ins>
    </w:p>
    <w:p w14:paraId="36819342" w14:textId="584DB7CB" w:rsidR="00603471" w:rsidRDefault="00603471">
      <w:pPr>
        <w:pStyle w:val="ListA5"/>
      </w:pPr>
      <w:r>
        <w:t xml:space="preserve">Note the </w:t>
      </w:r>
      <w:r>
        <w:rPr>
          <w:b/>
          <w:noProof/>
        </w:rPr>
        <w:t>Download</w:t>
      </w:r>
      <w:r>
        <w:rPr>
          <w:noProof/>
        </w:rPr>
        <w:t xml:space="preserve"> button at the bottom right of the chart. There is the option to download the chart as a CSV or PNG.</w:t>
      </w:r>
      <w:ins w:id="203" w:author="Campbell, Leah - FS" w:date="2020-03-17T11:30:00Z">
        <w:r w:rsidR="00141BAA" w:rsidRPr="00141BAA">
          <w:rPr>
            <w:noProof/>
          </w:rPr>
          <w:t xml:space="preserve"> </w:t>
        </w:r>
      </w:ins>
    </w:p>
    <w:p w14:paraId="6D4CE92F" w14:textId="11BE0F4E" w:rsidR="00B83A44" w:rsidRDefault="00B83A44" w:rsidP="00482F6F">
      <w:pPr>
        <w:pStyle w:val="ListA5"/>
      </w:pPr>
      <w:r>
        <w:rPr>
          <w:noProof/>
        </w:rPr>
        <w:t xml:space="preserve">There is also a </w:t>
      </w:r>
      <w:r w:rsidRPr="00B83A44">
        <w:rPr>
          <w:b/>
          <w:noProof/>
        </w:rPr>
        <w:t>Chart Type</w:t>
      </w:r>
      <w:r>
        <w:rPr>
          <w:b/>
          <w:noProof/>
        </w:rPr>
        <w:t xml:space="preserve"> </w:t>
      </w:r>
      <w:r>
        <w:rPr>
          <w:noProof/>
        </w:rPr>
        <w:t xml:space="preserve">buttom at the bottom right of the chart. Here you can choose to view the data </w:t>
      </w:r>
      <w:del w:id="204" w:author="Campbell, Leah - FS" w:date="2020-03-17T11:28:00Z">
        <w:r w:rsidDel="00141BAA">
          <w:rPr>
            <w:noProof/>
          </w:rPr>
          <w:delText>as either a graph</w:delText>
        </w:r>
      </w:del>
      <w:ins w:id="205" w:author="Campbell, Leah - FS" w:date="2020-03-17T11:28:00Z">
        <w:r w:rsidR="00141BAA">
          <w:rPr>
            <w:noProof/>
          </w:rPr>
          <w:t>as a line or bar chart</w:t>
        </w:r>
      </w:ins>
      <w:r>
        <w:rPr>
          <w:noProof/>
        </w:rPr>
        <w:t xml:space="preserve"> or a</w:t>
      </w:r>
      <w:ins w:id="206" w:author="Campbell, Leah - FS" w:date="2020-03-17T11:28:00Z">
        <w:r w:rsidR="00141BAA">
          <w:rPr>
            <w:noProof/>
          </w:rPr>
          <w:t>s a</w:t>
        </w:r>
      </w:ins>
      <w:r>
        <w:rPr>
          <w:noProof/>
        </w:rPr>
        <w:t xml:space="preserve"> table of values.</w:t>
      </w:r>
    </w:p>
    <w:p w14:paraId="2E571D00" w14:textId="01B9EEC5" w:rsidR="00482F6F" w:rsidRDefault="00482F6F" w:rsidP="00482F6F">
      <w:pPr>
        <w:pStyle w:val="ListA5"/>
        <w:numPr>
          <w:ilvl w:val="0"/>
          <w:numId w:val="0"/>
        </w:numPr>
        <w:ind w:left="1800"/>
      </w:pPr>
    </w:p>
    <w:p w14:paraId="23B77110" w14:textId="11DB75CF" w:rsidR="00A413B8" w:rsidRDefault="00482F6F" w:rsidP="00A413B8">
      <w:pPr>
        <w:pStyle w:val="ListA3"/>
        <w:rPr>
          <w:b/>
        </w:rPr>
      </w:pPr>
      <w:r w:rsidRPr="00482F6F">
        <w:rPr>
          <w:b/>
        </w:rPr>
        <w:t xml:space="preserve">Area Tools: </w:t>
      </w:r>
    </w:p>
    <w:p w14:paraId="2B4342BE" w14:textId="2E1AF2BD" w:rsidR="00482F6F" w:rsidRDefault="00482F6F" w:rsidP="00482F6F">
      <w:pPr>
        <w:pStyle w:val="ListA4"/>
      </w:pPr>
      <w:r w:rsidRPr="00A375FE">
        <w:rPr>
          <w:b/>
        </w:rPr>
        <w:lastRenderedPageBreak/>
        <w:t>User-Defined Area:</w:t>
      </w:r>
      <w:r>
        <w:t xml:space="preserve"> Allows the user to </w:t>
      </w:r>
      <w:r w:rsidR="000A5E1C">
        <w:t>draw</w:t>
      </w:r>
      <w:del w:id="207" w:author="Campbell, Leah - FS" w:date="2019-11-01T11:27:00Z">
        <w:r w:rsidR="000A5E1C" w:rsidDel="00216E04">
          <w:delText>n</w:delText>
        </w:r>
      </w:del>
      <w:r w:rsidR="000A5E1C">
        <w:t xml:space="preserve"> a polygon and </w:t>
      </w:r>
      <w:r>
        <w:t>obtain</w:t>
      </w:r>
      <w:r w:rsidR="000A5E1C">
        <w:t xml:space="preserve"> LCMS </w:t>
      </w:r>
      <w:del w:id="208" w:author="Housman, Ian W -FS" w:date="2020-03-17T13:51:00Z">
        <w:r w:rsidR="003B7E66" w:rsidDel="00241DEC">
          <w:delText xml:space="preserve">Loss/Gain </w:delText>
        </w:r>
      </w:del>
      <w:r w:rsidR="003B7E66">
        <w:t>summaries</w:t>
      </w:r>
      <w:r w:rsidR="000A5E1C">
        <w:t xml:space="preserve"> for the area.</w:t>
      </w:r>
      <w:r>
        <w:t xml:space="preserve"> </w:t>
      </w:r>
    </w:p>
    <w:p w14:paraId="2E75577F" w14:textId="61AABE9D" w:rsidR="00482F6F" w:rsidRDefault="00482F6F" w:rsidP="00482F6F">
      <w:pPr>
        <w:pStyle w:val="ListA5"/>
      </w:pPr>
      <w:r>
        <w:t xml:space="preserve">Toggle on the User-Defined Area tool and type a name into the </w:t>
      </w:r>
      <w:r w:rsidRPr="00482F6F">
        <w:rPr>
          <w:b/>
        </w:rPr>
        <w:t>Name your charting area</w:t>
      </w:r>
      <w:r>
        <w:t xml:space="preserve"> box</w:t>
      </w:r>
      <w:ins w:id="209" w:author="Campbell, Leah - FS" w:date="2019-11-01T11:28:00Z">
        <w:r w:rsidR="00216E04">
          <w:t>, if desired.</w:t>
        </w:r>
      </w:ins>
      <w:del w:id="210" w:author="Campbell, Leah - FS" w:date="2019-11-01T11:28:00Z">
        <w:r w:rsidDel="00216E04">
          <w:delText xml:space="preserve">. </w:delText>
        </w:r>
      </w:del>
    </w:p>
    <w:p w14:paraId="421AA319" w14:textId="3BA471F7" w:rsidR="00482F6F" w:rsidRDefault="00482F6F" w:rsidP="00482F6F">
      <w:pPr>
        <w:pStyle w:val="ListA5"/>
      </w:pPr>
      <w:r>
        <w:t xml:space="preserve">If desired, choose a color for the charting area by clicking the </w:t>
      </w:r>
      <w:r w:rsidRPr="00482F6F">
        <w:rPr>
          <w:b/>
        </w:rPr>
        <w:t>paintbrush tool</w:t>
      </w:r>
      <w:r w:rsidR="007F2FB5">
        <w:rPr>
          <w:b/>
        </w:rPr>
        <w:t>.</w:t>
      </w:r>
      <w:r>
        <w:t xml:space="preserve"> </w:t>
      </w:r>
      <w:del w:id="211" w:author="Campbell, Leah - FS" w:date="2020-03-17T11:43:00Z">
        <w:r w:rsidDel="00C701C1">
          <w:rPr>
            <w:noProof/>
          </w:rPr>
          <w:drawing>
            <wp:inline distT="0" distB="0" distL="0" distR="0" wp14:anchorId="5A48770E" wp14:editId="48899BAC">
              <wp:extent cx="527050" cy="5207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26" t="5377" r="7528" b="6452"/>
                      <a:stretch/>
                    </pic:blipFill>
                    <pic:spPr bwMode="auto">
                      <a:xfrm>
                        <a:off x="0" y="0"/>
                        <a:ext cx="527050" cy="520700"/>
                      </a:xfrm>
                      <a:prstGeom prst="rect">
                        <a:avLst/>
                      </a:prstGeom>
                      <a:ln>
                        <a:noFill/>
                      </a:ln>
                      <a:extLst>
                        <a:ext uri="{53640926-AAD7-44D8-BBD7-CCE9431645EC}">
                          <a14:shadowObscured xmlns:a14="http://schemas.microsoft.com/office/drawing/2010/main"/>
                        </a:ext>
                      </a:extLst>
                    </pic:spPr>
                  </pic:pic>
                </a:graphicData>
              </a:graphic>
            </wp:inline>
          </w:drawing>
        </w:r>
      </w:del>
      <w:ins w:id="212" w:author="Campbell, Leah - FS" w:date="2020-03-17T11:43:00Z">
        <w:r w:rsidR="00C701C1">
          <w:rPr>
            <w:noProof/>
          </w:rPr>
          <w:drawing>
            <wp:inline distT="0" distB="0" distL="0" distR="0" wp14:anchorId="2EB4E2C7" wp14:editId="4ADC3977">
              <wp:extent cx="1200150" cy="5334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0150" cy="533400"/>
                      </a:xfrm>
                      <a:prstGeom prst="rect">
                        <a:avLst/>
                      </a:prstGeom>
                      <a:ln>
                        <a:solidFill>
                          <a:schemeClr val="tx1"/>
                        </a:solidFill>
                      </a:ln>
                    </pic:spPr>
                  </pic:pic>
                </a:graphicData>
              </a:graphic>
            </wp:inline>
          </w:drawing>
        </w:r>
      </w:ins>
    </w:p>
    <w:p w14:paraId="200DA1AC" w14:textId="61C36764" w:rsidR="005F2679" w:rsidRDefault="005F2679" w:rsidP="00482F6F">
      <w:pPr>
        <w:pStyle w:val="ListA5"/>
      </w:pPr>
      <w:r w:rsidRPr="00655E37">
        <w:rPr>
          <w:b/>
        </w:rPr>
        <w:t>Outline</w:t>
      </w:r>
      <w:r>
        <w:t xml:space="preserve"> the area of interest by clicking to create vertices for a polygon. </w:t>
      </w:r>
      <w:r w:rsidRPr="005F2679">
        <w:rPr>
          <w:b/>
        </w:rPr>
        <w:t>Double-Click</w:t>
      </w:r>
      <w:r>
        <w:t xml:space="preserve"> to finish</w:t>
      </w:r>
      <w:del w:id="213" w:author="Campbell, Leah - FS" w:date="2020-03-17T11:34:00Z">
        <w:r w:rsidDel="00691EC2">
          <w:delText xml:space="preserve"> the AOI</w:delText>
        </w:r>
      </w:del>
      <w:ins w:id="214" w:author="Campbell, Leah - FS" w:date="2020-03-17T11:35:00Z">
        <w:r w:rsidR="00691EC2">
          <w:t xml:space="preserve"> drawing the boundary</w:t>
        </w:r>
      </w:ins>
      <w:ins w:id="215" w:author="Housman, Ian W -FS" w:date="2020-03-17T13:51:00Z">
        <w:r w:rsidR="00241DEC">
          <w:t>. If another polygon is wanted, repeat this process.</w:t>
        </w:r>
      </w:ins>
      <w:ins w:id="216" w:author="Campbell, Leah - FS" w:date="2020-03-17T11:35:00Z">
        <w:del w:id="217" w:author="Housman, Ian W -FS" w:date="2020-03-17T13:52:00Z">
          <w:r w:rsidR="00691EC2" w:rsidDel="00241DEC">
            <w:delText>, t</w:delText>
          </w:r>
        </w:del>
      </w:ins>
      <w:ins w:id="218" w:author="Housman, Ian W -FS" w:date="2020-03-17T13:52:00Z">
        <w:r w:rsidR="00241DEC">
          <w:t xml:space="preserve"> T</w:t>
        </w:r>
      </w:ins>
      <w:ins w:id="219" w:author="Campbell, Leah - FS" w:date="2020-03-17T11:35:00Z">
        <w:r w:rsidR="00691EC2">
          <w:t xml:space="preserve">hen click </w:t>
        </w:r>
        <w:r w:rsidR="00691EC2" w:rsidRPr="00691EC2">
          <w:rPr>
            <w:b/>
            <w:bCs/>
            <w:rPrChange w:id="220" w:author="Campbell, Leah - FS" w:date="2020-03-17T11:35:00Z">
              <w:rPr/>
            </w:rPrChange>
          </w:rPr>
          <w:t>Chart Selected Areas</w:t>
        </w:r>
        <w:r w:rsidR="00691EC2">
          <w:t>.</w:t>
        </w:r>
      </w:ins>
      <w:del w:id="221" w:author="Campbell, Leah - FS" w:date="2020-03-17T11:35:00Z">
        <w:r w:rsidR="007F2FB5" w:rsidDel="00691EC2">
          <w:delText>.</w:delText>
        </w:r>
      </w:del>
    </w:p>
    <w:p w14:paraId="74AA132F" w14:textId="0EDE8DBB" w:rsidR="00097A0C" w:rsidRDefault="00141BAA" w:rsidP="00097A0C">
      <w:pPr>
        <w:pStyle w:val="ListA5"/>
        <w:numPr>
          <w:ilvl w:val="0"/>
          <w:numId w:val="0"/>
        </w:numPr>
        <w:ind w:left="1800"/>
      </w:pPr>
      <w:ins w:id="222" w:author="Campbell, Leah - FS" w:date="2020-03-17T11:33:00Z">
        <w:r>
          <w:rPr>
            <w:noProof/>
          </w:rPr>
          <w:drawing>
            <wp:anchor distT="0" distB="0" distL="114300" distR="114300" simplePos="0" relativeHeight="251662336" behindDoc="0" locked="0" layoutInCell="1" allowOverlap="1" wp14:anchorId="25CB75B3" wp14:editId="59ADB10B">
              <wp:simplePos x="0" y="0"/>
              <wp:positionH relativeFrom="margin">
                <wp:align>right</wp:align>
              </wp:positionH>
              <wp:positionV relativeFrom="paragraph">
                <wp:posOffset>13335</wp:posOffset>
              </wp:positionV>
              <wp:extent cx="5172075" cy="2538730"/>
              <wp:effectExtent l="19050" t="19050" r="28575" b="139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2075" cy="2538730"/>
                      </a:xfrm>
                      <a:prstGeom prst="rect">
                        <a:avLst/>
                      </a:prstGeom>
                      <a:ln>
                        <a:solidFill>
                          <a:schemeClr val="tx1"/>
                        </a:solidFill>
                      </a:ln>
                    </pic:spPr>
                  </pic:pic>
                </a:graphicData>
              </a:graphic>
            </wp:anchor>
          </w:drawing>
        </w:r>
      </w:ins>
      <w:del w:id="223" w:author="Campbell, Leah - FS" w:date="2020-03-17T11:33:00Z">
        <w:r w:rsidR="00097A0C" w:rsidDel="00141BAA">
          <w:rPr>
            <w:noProof/>
          </w:rPr>
          <w:drawing>
            <wp:inline distT="0" distB="0" distL="0" distR="0" wp14:anchorId="515C5431" wp14:editId="21DE8FFF">
              <wp:extent cx="4749800" cy="2540839"/>
              <wp:effectExtent l="19050" t="19050" r="1270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4436" cy="2543319"/>
                      </a:xfrm>
                      <a:prstGeom prst="rect">
                        <a:avLst/>
                      </a:prstGeom>
                      <a:ln>
                        <a:solidFill>
                          <a:schemeClr val="tx1">
                            <a:lumMod val="85000"/>
                            <a:lumOff val="15000"/>
                          </a:schemeClr>
                        </a:solidFill>
                      </a:ln>
                    </pic:spPr>
                  </pic:pic>
                </a:graphicData>
              </a:graphic>
            </wp:inline>
          </w:drawing>
        </w:r>
      </w:del>
    </w:p>
    <w:p w14:paraId="75CF32CF" w14:textId="597E6BFC" w:rsidR="007F2FB5" w:rsidRDefault="00691EC2" w:rsidP="00482F6F">
      <w:pPr>
        <w:pStyle w:val="ListA5"/>
      </w:pPr>
      <w:ins w:id="224" w:author="Campbell, Leah - FS" w:date="2020-03-17T11:37:00Z">
        <w:r>
          <w:rPr>
            <w:noProof/>
          </w:rPr>
          <w:lastRenderedPageBreak/>
          <w:drawing>
            <wp:anchor distT="0" distB="0" distL="114300" distR="114300" simplePos="0" relativeHeight="251663360" behindDoc="0" locked="0" layoutInCell="1" allowOverlap="1" wp14:anchorId="375C522D" wp14:editId="22498490">
              <wp:simplePos x="0" y="0"/>
              <wp:positionH relativeFrom="column">
                <wp:posOffset>838200</wp:posOffset>
              </wp:positionH>
              <wp:positionV relativeFrom="paragraph">
                <wp:posOffset>396240</wp:posOffset>
              </wp:positionV>
              <wp:extent cx="4667250" cy="2851150"/>
              <wp:effectExtent l="19050" t="19050" r="19050" b="254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67250" cy="2851150"/>
                      </a:xfrm>
                      <a:prstGeom prst="rect">
                        <a:avLst/>
                      </a:prstGeom>
                      <a:ln>
                        <a:solidFill>
                          <a:schemeClr val="tx1"/>
                        </a:solidFill>
                      </a:ln>
                    </pic:spPr>
                  </pic:pic>
                </a:graphicData>
              </a:graphic>
            </wp:anchor>
          </w:drawing>
        </w:r>
      </w:ins>
      <w:r w:rsidR="007F2FB5">
        <w:t>A chart will automatically appear with a Loss/Gain summary</w:t>
      </w:r>
      <w:ins w:id="225" w:author="Campbell, Leah - FS" w:date="2020-03-17T11:39:00Z">
        <w:r>
          <w:t>: the percentage of the total area experiencing Loss or Gain during each year.</w:t>
        </w:r>
      </w:ins>
      <w:del w:id="226" w:author="Campbell, Leah - FS" w:date="2020-03-17T11:38:00Z">
        <w:r w:rsidR="007F2FB5" w:rsidDel="00691EC2">
          <w:delText xml:space="preserve">. </w:delText>
        </w:r>
      </w:del>
    </w:p>
    <w:p w14:paraId="100A5361" w14:textId="1B8CDD78" w:rsidR="00691EC2" w:rsidRDefault="00603471">
      <w:pPr>
        <w:pStyle w:val="ListA5"/>
      </w:pPr>
      <w:r>
        <w:t xml:space="preserve">Note the </w:t>
      </w:r>
      <w:r>
        <w:rPr>
          <w:b/>
          <w:noProof/>
        </w:rPr>
        <w:t>Download</w:t>
      </w:r>
      <w:r>
        <w:rPr>
          <w:noProof/>
        </w:rPr>
        <w:t xml:space="preserve"> button at the bottom right of the chart. There is the option to download the chart as a CSV, PNG, or geoJSON</w:t>
      </w:r>
      <w:ins w:id="227" w:author="Housman, Ian W -FS" w:date="2020-03-17T13:53:00Z">
        <w:r w:rsidR="0076003F">
          <w:rPr>
            <w:noProof/>
          </w:rPr>
          <w:t xml:space="preserve"> (That icludes the user defined area)</w:t>
        </w:r>
      </w:ins>
      <w:r>
        <w:rPr>
          <w:noProof/>
        </w:rPr>
        <w:t xml:space="preserve">. </w:t>
      </w:r>
    </w:p>
    <w:p w14:paraId="6E4CFA45" w14:textId="24B559E3" w:rsidR="00F17005" w:rsidRDefault="00691EC2" w:rsidP="00603471">
      <w:pPr>
        <w:pStyle w:val="ListA5"/>
        <w:rPr>
          <w:ins w:id="228" w:author="Campbell, Leah - FS" w:date="2020-03-17T11:36:00Z"/>
        </w:rPr>
      </w:pPr>
      <w:del w:id="229" w:author="Campbell, Leah - FS" w:date="2020-03-17T11:37:00Z">
        <w:r w:rsidDel="00691EC2">
          <w:rPr>
            <w:noProof/>
          </w:rPr>
          <w:drawing>
            <wp:anchor distT="0" distB="0" distL="114300" distR="114300" simplePos="0" relativeHeight="251659264" behindDoc="0" locked="0" layoutInCell="1" allowOverlap="1" wp14:anchorId="26862DEC" wp14:editId="0A771840">
              <wp:simplePos x="0" y="0"/>
              <wp:positionH relativeFrom="margin">
                <wp:align>center</wp:align>
              </wp:positionH>
              <wp:positionV relativeFrom="paragraph">
                <wp:posOffset>352425</wp:posOffset>
              </wp:positionV>
              <wp:extent cx="4169664" cy="2688336"/>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69664" cy="2688336"/>
                      </a:xfrm>
                      <a:prstGeom prst="rect">
                        <a:avLst/>
                      </a:prstGeom>
                    </pic:spPr>
                  </pic:pic>
                </a:graphicData>
              </a:graphic>
              <wp14:sizeRelH relativeFrom="margin">
                <wp14:pctWidth>0</wp14:pctWidth>
              </wp14:sizeRelH>
              <wp14:sizeRelV relativeFrom="margin">
                <wp14:pctHeight>0</wp14:pctHeight>
              </wp14:sizeRelV>
            </wp:anchor>
          </w:drawing>
        </w:r>
      </w:del>
      <w:r w:rsidR="00F17005">
        <w:rPr>
          <w:noProof/>
        </w:rPr>
        <w:t xml:space="preserve">There is also a </w:t>
      </w:r>
      <w:r w:rsidR="00F17005" w:rsidRPr="00B83A44">
        <w:rPr>
          <w:b/>
          <w:noProof/>
        </w:rPr>
        <w:t>Chart Type</w:t>
      </w:r>
      <w:r w:rsidR="00F17005">
        <w:rPr>
          <w:b/>
          <w:noProof/>
        </w:rPr>
        <w:t xml:space="preserve"> </w:t>
      </w:r>
      <w:r w:rsidR="00F17005">
        <w:rPr>
          <w:noProof/>
        </w:rPr>
        <w:t>buttom at the bottom right of the chart. Here you can choose to view the data as either a graph or a table of values.</w:t>
      </w:r>
    </w:p>
    <w:p w14:paraId="0000B69C" w14:textId="1205B369" w:rsidR="00691EC2" w:rsidRDefault="00691EC2" w:rsidP="00603471">
      <w:pPr>
        <w:pStyle w:val="ListA5"/>
      </w:pPr>
      <w:ins w:id="230" w:author="Campbell, Leah - FS" w:date="2020-03-17T11:36:00Z">
        <w:r>
          <w:rPr>
            <w:noProof/>
          </w:rPr>
          <w:t xml:space="preserve">To delete this area of interest and draw a new one, click the </w:t>
        </w:r>
        <w:r w:rsidRPr="00691EC2">
          <w:rPr>
            <w:b/>
            <w:bCs/>
            <w:noProof/>
            <w:rPrChange w:id="231" w:author="Campbell, Leah - FS" w:date="2020-03-17T11:37:00Z">
              <w:rPr>
                <w:noProof/>
              </w:rPr>
            </w:rPrChange>
          </w:rPr>
          <w:t xml:space="preserve">trash can icon </w:t>
        </w:r>
        <w:r>
          <w:rPr>
            <w:noProof/>
          </w:rPr>
          <w:t>to delete the saved boundaries.</w:t>
        </w:r>
      </w:ins>
    </w:p>
    <w:p w14:paraId="60D80BE3" w14:textId="12CC4C33" w:rsidR="00655E37" w:rsidRDefault="00C701C1" w:rsidP="002643C4">
      <w:pPr>
        <w:pStyle w:val="ListA5"/>
        <w:numPr>
          <w:ilvl w:val="0"/>
          <w:numId w:val="0"/>
        </w:numPr>
        <w:ind w:left="1800"/>
      </w:pPr>
      <w:ins w:id="232" w:author="Campbell, Leah - FS" w:date="2020-03-17T11:43:00Z">
        <w:r>
          <w:rPr>
            <w:noProof/>
          </w:rPr>
          <w:drawing>
            <wp:inline distT="0" distB="0" distL="0" distR="0" wp14:anchorId="4293F01B" wp14:editId="261E40B3">
              <wp:extent cx="1200150" cy="53340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00150" cy="533400"/>
                      </a:xfrm>
                      <a:prstGeom prst="rect">
                        <a:avLst/>
                      </a:prstGeom>
                      <a:ln>
                        <a:solidFill>
                          <a:schemeClr val="tx1"/>
                        </a:solidFill>
                      </a:ln>
                    </pic:spPr>
                  </pic:pic>
                </a:graphicData>
              </a:graphic>
            </wp:inline>
          </w:drawing>
        </w:r>
      </w:ins>
    </w:p>
    <w:p w14:paraId="28ABD57F" w14:textId="4381C8F7" w:rsidR="00A375FE" w:rsidRDefault="00A375FE" w:rsidP="00A375FE">
      <w:pPr>
        <w:pStyle w:val="ListA4"/>
      </w:pPr>
      <w:r>
        <w:rPr>
          <w:b/>
        </w:rPr>
        <w:t>Upload an Area:</w:t>
      </w:r>
      <w:r w:rsidR="00B164F8">
        <w:rPr>
          <w:b/>
        </w:rPr>
        <w:t xml:space="preserve"> </w:t>
      </w:r>
      <w:r w:rsidR="00B164F8">
        <w:t xml:space="preserve">The user can input a </w:t>
      </w:r>
      <w:r w:rsidR="00F17005">
        <w:t xml:space="preserve">zipped </w:t>
      </w:r>
      <w:r w:rsidR="00B164F8">
        <w:t>shapefile</w:t>
      </w:r>
      <w:r w:rsidR="00F17005">
        <w:t xml:space="preserve"> (with all the necessary files)</w:t>
      </w:r>
      <w:r w:rsidR="00B164F8">
        <w:t xml:space="preserve"> or </w:t>
      </w:r>
      <w:proofErr w:type="spellStart"/>
      <w:r w:rsidR="00B164F8">
        <w:t>geoJSON</w:t>
      </w:r>
      <w:proofErr w:type="spellEnd"/>
      <w:r w:rsidR="00B164F8">
        <w:t xml:space="preserve"> file of their choice. This will generate a Loss/Gain summary in the same fashion as step </w:t>
      </w:r>
      <w:r w:rsidR="00B164F8" w:rsidRPr="00B164F8">
        <w:rPr>
          <w:b/>
        </w:rPr>
        <w:t>5d</w:t>
      </w:r>
      <w:r w:rsidR="00B164F8">
        <w:t xml:space="preserve"> above. </w:t>
      </w:r>
    </w:p>
    <w:p w14:paraId="326B2BE6" w14:textId="49505A38" w:rsidR="00B164F8" w:rsidRDefault="00B164F8" w:rsidP="001D67F8">
      <w:pPr>
        <w:pStyle w:val="ListA4"/>
        <w:numPr>
          <w:ilvl w:val="0"/>
          <w:numId w:val="0"/>
        </w:numPr>
        <w:ind w:left="1296" w:firstLine="54"/>
      </w:pPr>
      <w:r>
        <w:rPr>
          <w:noProof/>
        </w:rPr>
        <w:drawing>
          <wp:inline distT="0" distB="0" distL="0" distR="0" wp14:anchorId="71FC6820" wp14:editId="09F1FDB6">
            <wp:extent cx="3381375" cy="1605431"/>
            <wp:effectExtent l="19050" t="19050" r="952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9232" cy="1618657"/>
                    </a:xfrm>
                    <a:prstGeom prst="rect">
                      <a:avLst/>
                    </a:prstGeom>
                    <a:ln>
                      <a:solidFill>
                        <a:schemeClr val="tx1">
                          <a:lumMod val="85000"/>
                          <a:lumOff val="15000"/>
                        </a:schemeClr>
                      </a:solidFill>
                    </a:ln>
                  </pic:spPr>
                </pic:pic>
              </a:graphicData>
            </a:graphic>
          </wp:inline>
        </w:drawing>
      </w:r>
    </w:p>
    <w:p w14:paraId="604F6DA7" w14:textId="6178BE3C" w:rsidR="001D67F8" w:rsidRDefault="00B164F8">
      <w:pPr>
        <w:pStyle w:val="ListA5"/>
        <w:pPrChange w:id="233" w:author="Campbell, Leah - FS" w:date="2020-03-17T11:44:00Z">
          <w:pPr>
            <w:pStyle w:val="ListA4"/>
          </w:pPr>
        </w:pPrChange>
      </w:pPr>
      <w:r>
        <w:t xml:space="preserve">Click </w:t>
      </w:r>
      <w:r w:rsidRPr="00B164F8">
        <w:rPr>
          <w:b/>
        </w:rPr>
        <w:t>Choose File</w:t>
      </w:r>
      <w:r>
        <w:t xml:space="preserve"> to insert </w:t>
      </w:r>
      <w:ins w:id="234" w:author="Campbell, Leah - FS" w:date="2020-03-17T11:45:00Z">
        <w:r w:rsidR="00E2624E">
          <w:t xml:space="preserve">a </w:t>
        </w:r>
      </w:ins>
      <w:r>
        <w:t>user shapefile</w:t>
      </w:r>
      <w:ins w:id="235" w:author="Campbell, Leah - FS" w:date="2020-03-17T11:45:00Z">
        <w:r w:rsidR="00E2624E">
          <w:t xml:space="preserve"> (zipped in a .zip file)</w:t>
        </w:r>
      </w:ins>
      <w:r>
        <w:t xml:space="preserve"> or </w:t>
      </w:r>
      <w:proofErr w:type="spellStart"/>
      <w:r>
        <w:t>geoJSON</w:t>
      </w:r>
      <w:proofErr w:type="spellEnd"/>
      <w:r w:rsidR="001D67F8">
        <w:t xml:space="preserve"> </w:t>
      </w:r>
      <w:ins w:id="236" w:author="Campbell, Leah - FS" w:date="2020-03-17T11:45:00Z">
        <w:r w:rsidR="00E2624E">
          <w:t xml:space="preserve">you’re your computer </w:t>
        </w:r>
      </w:ins>
      <w:r w:rsidR="001D67F8">
        <w:t xml:space="preserve">and a chart with the information for the chosen area will generate. </w:t>
      </w:r>
      <w:ins w:id="237" w:author="Housman, Ian W -FS" w:date="2020-03-17T13:54:00Z">
        <w:r w:rsidR="0076003F">
          <w:t xml:space="preserve">If the chosen file is too large (~ &gt; </w:t>
        </w:r>
      </w:ins>
      <w:ins w:id="238" w:author="Housman, Ian W -FS" w:date="2020-03-17T13:55:00Z">
        <w:r w:rsidR="0076003F">
          <w:t>50</w:t>
        </w:r>
      </w:ins>
      <w:ins w:id="239" w:author="Housman, Ian W -FS" w:date="2020-03-17T13:54:00Z">
        <w:r w:rsidR="0076003F">
          <w:t xml:space="preserve"> </w:t>
        </w:r>
        <w:proofErr w:type="spellStart"/>
        <w:r w:rsidR="0076003F">
          <w:t>mb</w:t>
        </w:r>
        <w:proofErr w:type="spellEnd"/>
        <w:r w:rsidR="0076003F">
          <w:t>) the process will likely fail.</w:t>
        </w:r>
      </w:ins>
    </w:p>
    <w:p w14:paraId="70F77414" w14:textId="77777777" w:rsidR="00E2624E" w:rsidRPr="00E2624E" w:rsidRDefault="009F69A2" w:rsidP="00E2624E">
      <w:pPr>
        <w:pStyle w:val="ListA4"/>
        <w:rPr>
          <w:ins w:id="240" w:author="Campbell, Leah - FS" w:date="2020-03-17T11:46:00Z"/>
          <w:b/>
          <w:rPrChange w:id="241" w:author="Campbell, Leah - FS" w:date="2020-03-17T11:46:00Z">
            <w:rPr>
              <w:ins w:id="242" w:author="Campbell, Leah - FS" w:date="2020-03-17T11:46:00Z"/>
            </w:rPr>
          </w:rPrChange>
        </w:rPr>
      </w:pPr>
      <w:r w:rsidRPr="009F69A2">
        <w:rPr>
          <w:b/>
        </w:rPr>
        <w:lastRenderedPageBreak/>
        <w:t xml:space="preserve">Select an Area: </w:t>
      </w:r>
      <w:r>
        <w:t xml:space="preserve">The user can select from a list of pre-defined areas for which to generate </w:t>
      </w:r>
      <w:r w:rsidR="00436303">
        <w:t xml:space="preserve">the same summaries outlined above. </w:t>
      </w:r>
    </w:p>
    <w:p w14:paraId="5C744EC9" w14:textId="220DF9FA" w:rsidR="00A413B8" w:rsidRDefault="004B6BC3" w:rsidP="00E2624E">
      <w:pPr>
        <w:pStyle w:val="ListA5"/>
        <w:rPr>
          <w:ins w:id="243" w:author="Campbell, Leah - FS" w:date="2020-03-17T11:57:00Z"/>
        </w:rPr>
      </w:pPr>
      <w:ins w:id="244" w:author="Campbell, Leah - FS" w:date="2020-03-17T11:49:00Z">
        <w:r>
          <w:rPr>
            <w:noProof/>
          </w:rPr>
          <w:drawing>
            <wp:anchor distT="0" distB="0" distL="114300" distR="114300" simplePos="0" relativeHeight="251664384" behindDoc="0" locked="0" layoutInCell="1" allowOverlap="1" wp14:anchorId="595F9EBF" wp14:editId="7D8193D8">
              <wp:simplePos x="0" y="0"/>
              <wp:positionH relativeFrom="column">
                <wp:posOffset>457200</wp:posOffset>
              </wp:positionH>
              <wp:positionV relativeFrom="paragraph">
                <wp:posOffset>743585</wp:posOffset>
              </wp:positionV>
              <wp:extent cx="5314950" cy="2601827"/>
              <wp:effectExtent l="19050" t="19050" r="19050" b="273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4950" cy="2601827"/>
                      </a:xfrm>
                      <a:prstGeom prst="rect">
                        <a:avLst/>
                      </a:prstGeom>
                      <a:ln>
                        <a:solidFill>
                          <a:schemeClr val="tx1"/>
                        </a:solidFill>
                      </a:ln>
                    </pic:spPr>
                  </pic:pic>
                </a:graphicData>
              </a:graphic>
            </wp:anchor>
          </w:drawing>
        </w:r>
      </w:ins>
      <w:ins w:id="245" w:author="Campbell, Leah - FS" w:date="2020-03-17T11:47:00Z">
        <w:r w:rsidR="00E2624E">
          <w:t>Use the radio buttons next to the list of layers to</w:t>
        </w:r>
      </w:ins>
      <w:ins w:id="246" w:author="Housman, Ian W -FS" w:date="2020-03-17T13:55:00Z">
        <w:r w:rsidR="0076003F">
          <w:t xml:space="preserve"> turn on a layer to</w:t>
        </w:r>
      </w:ins>
      <w:ins w:id="247" w:author="Campbell, Leah - FS" w:date="2020-03-17T11:47:00Z">
        <w:r w:rsidR="00E2624E">
          <w:t xml:space="preserve"> </w:t>
        </w:r>
      </w:ins>
      <w:del w:id="248" w:author="Campbell, Leah - FS" w:date="2020-03-17T11:46:00Z">
        <w:r w:rsidR="009F69A2" w:rsidDel="00E2624E">
          <w:rPr>
            <w:noProof/>
          </w:rPr>
          <w:drawing>
            <wp:inline distT="0" distB="0" distL="0" distR="0" wp14:anchorId="319B0863" wp14:editId="3EB3A48C">
              <wp:extent cx="4807430" cy="2114550"/>
              <wp:effectExtent l="19050" t="19050" r="1270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9691" cy="2115545"/>
                      </a:xfrm>
                      <a:prstGeom prst="rect">
                        <a:avLst/>
                      </a:prstGeom>
                      <a:ln>
                        <a:solidFill>
                          <a:schemeClr val="tx1">
                            <a:lumMod val="85000"/>
                            <a:lumOff val="15000"/>
                          </a:schemeClr>
                        </a:solidFill>
                      </a:ln>
                    </pic:spPr>
                  </pic:pic>
                </a:graphicData>
              </a:graphic>
            </wp:inline>
          </w:drawing>
        </w:r>
      </w:del>
      <w:ins w:id="249" w:author="Campbell, Leah - FS" w:date="2020-03-17T11:47:00Z">
        <w:r w:rsidR="00E2624E">
          <w:t>s</w:t>
        </w:r>
      </w:ins>
      <w:ins w:id="250" w:author="Campbell, Leah - FS" w:date="2020-03-17T11:46:00Z">
        <w:r w:rsidR="00E2624E">
          <w:t xml:space="preserve">elect </w:t>
        </w:r>
      </w:ins>
      <w:ins w:id="251" w:author="Campbell, Leah - FS" w:date="2020-03-17T11:48:00Z">
        <w:r w:rsidR="00E2624E">
          <w:t xml:space="preserve">the pre-determined boundaries </w:t>
        </w:r>
      </w:ins>
      <w:ins w:id="252" w:author="Housman, Ian W -FS" w:date="2020-03-17T13:56:00Z">
        <w:r w:rsidR="0076003F">
          <w:t xml:space="preserve">from.  Click on the polygons </w:t>
        </w:r>
      </w:ins>
      <w:ins w:id="253" w:author="Campbell, Leah - FS" w:date="2020-03-17T11:48:00Z">
        <w:r w:rsidR="00E2624E">
          <w:t>you would like to use for charting</w:t>
        </w:r>
      </w:ins>
      <w:ins w:id="254" w:author="Campbell, Leah - FS" w:date="2020-03-17T11:46:00Z">
        <w:r w:rsidR="00E2624E">
          <w:t>.</w:t>
        </w:r>
      </w:ins>
      <w:ins w:id="255" w:author="Campbell, Leah - FS" w:date="2020-03-17T11:47:00Z">
        <w:r w:rsidR="00E2624E">
          <w:t xml:space="preserve"> It will draw the available areas of interest</w:t>
        </w:r>
      </w:ins>
      <w:ins w:id="256" w:author="Campbell, Leah - FS" w:date="2020-03-17T11:50:00Z">
        <w:r w:rsidR="00E2624E">
          <w:t>, and you</w:t>
        </w:r>
      </w:ins>
      <w:ins w:id="257" w:author="Campbell, Leah - FS" w:date="2020-03-17T11:47:00Z">
        <w:r w:rsidR="00E2624E">
          <w:t xml:space="preserve"> can select one or more</w:t>
        </w:r>
      </w:ins>
      <w:ins w:id="258" w:author="Campbell, Leah - FS" w:date="2020-03-17T11:48:00Z">
        <w:r w:rsidR="00E2624E">
          <w:t xml:space="preserve"> polygons</w:t>
        </w:r>
      </w:ins>
      <w:ins w:id="259" w:author="Campbell, Leah - FS" w:date="2020-03-17T11:47:00Z">
        <w:r w:rsidR="00E2624E">
          <w:t xml:space="preserve"> by clicking them on the map.</w:t>
        </w:r>
      </w:ins>
      <w:ins w:id="260" w:author="Campbell, Leah - FS" w:date="2020-03-17T11:46:00Z">
        <w:r w:rsidR="00E2624E">
          <w:t xml:space="preserve"> </w:t>
        </w:r>
      </w:ins>
      <w:ins w:id="261" w:author="Campbell, Leah - FS" w:date="2020-03-17T11:51:00Z">
        <w:r w:rsidR="00E2624E">
          <w:t xml:space="preserve">Click </w:t>
        </w:r>
        <w:r w:rsidR="00E2624E" w:rsidRPr="00E2624E">
          <w:rPr>
            <w:b/>
            <w:bCs/>
            <w:rPrChange w:id="262" w:author="Campbell, Leah - FS" w:date="2020-03-17T11:51:00Z">
              <w:rPr/>
            </w:rPrChange>
          </w:rPr>
          <w:t>Chart Selected Areas</w:t>
        </w:r>
        <w:r w:rsidR="00E2624E">
          <w:t xml:space="preserve"> to chart</w:t>
        </w:r>
      </w:ins>
      <w:ins w:id="263" w:author="Campbell, Leah - FS" w:date="2020-03-17T11:57:00Z">
        <w:r>
          <w:t>.</w:t>
        </w:r>
      </w:ins>
    </w:p>
    <w:p w14:paraId="62942511" w14:textId="77777777" w:rsidR="004B6BC3" w:rsidRPr="004B6BC3" w:rsidRDefault="004B6BC3">
      <w:pPr>
        <w:pStyle w:val="ListA4"/>
        <w:numPr>
          <w:ilvl w:val="0"/>
          <w:numId w:val="0"/>
        </w:numPr>
        <w:ind w:left="1566"/>
        <w:rPr>
          <w:ins w:id="264" w:author="Campbell, Leah - FS" w:date="2020-03-17T11:58:00Z"/>
          <w:rPrChange w:id="265" w:author="Campbell, Leah - FS" w:date="2020-03-17T11:58:00Z">
            <w:rPr>
              <w:ins w:id="266" w:author="Campbell, Leah - FS" w:date="2020-03-17T11:58:00Z"/>
              <w:b/>
              <w:bCs/>
            </w:rPr>
          </w:rPrChange>
        </w:rPr>
        <w:pPrChange w:id="267" w:author="Campbell, Leah - FS" w:date="2020-03-17T11:59:00Z">
          <w:pPr>
            <w:pStyle w:val="ListA4"/>
          </w:pPr>
        </w:pPrChange>
      </w:pPr>
    </w:p>
    <w:p w14:paraId="510C8121" w14:textId="46E5B95D" w:rsidR="004B6BC3" w:rsidRDefault="004B6BC3">
      <w:pPr>
        <w:pStyle w:val="ListA4"/>
        <w:rPr>
          <w:ins w:id="268" w:author="Campbell, Leah - FS" w:date="2020-03-17T11:49:00Z"/>
        </w:rPr>
        <w:pPrChange w:id="269" w:author="Campbell, Leah - FS" w:date="2020-03-17T11:57:00Z">
          <w:pPr>
            <w:pStyle w:val="ListA5"/>
          </w:pPr>
        </w:pPrChange>
      </w:pPr>
      <w:ins w:id="270" w:author="Campbell, Leah - FS" w:date="2020-03-17T11:57:00Z">
        <w:r>
          <w:rPr>
            <w:b/>
            <w:bCs/>
          </w:rPr>
          <w:t>Area Tools Para</w:t>
        </w:r>
      </w:ins>
      <w:ins w:id="271" w:author="Campbell, Leah - FS" w:date="2020-03-17T11:58:00Z">
        <w:r>
          <w:rPr>
            <w:b/>
            <w:bCs/>
          </w:rPr>
          <w:t xml:space="preserve">meters: </w:t>
        </w:r>
      </w:ins>
      <w:ins w:id="272" w:author="Campbell, Leah - FS" w:date="2020-03-17T11:59:00Z">
        <w:r>
          <w:t xml:space="preserve">The user can select which LCMS products to summarize in the chart by expanding the </w:t>
        </w:r>
        <w:r w:rsidRPr="004B6BC3">
          <w:rPr>
            <w:b/>
            <w:bCs/>
            <w:rPrChange w:id="273" w:author="Campbell, Leah - FS" w:date="2020-03-17T11:59:00Z">
              <w:rPr/>
            </w:rPrChange>
          </w:rPr>
          <w:t xml:space="preserve">Area Tools Params </w:t>
        </w:r>
        <w:r>
          <w:t xml:space="preserve">dropdown menu, located just below the </w:t>
        </w:r>
        <w:r w:rsidRPr="004B6BC3">
          <w:rPr>
            <w:b/>
            <w:bCs/>
            <w:rPrChange w:id="274" w:author="Campbell, Leah - FS" w:date="2020-03-17T11:59:00Z">
              <w:rPr/>
            </w:rPrChange>
          </w:rPr>
          <w:t>Area Tools</w:t>
        </w:r>
        <w:r>
          <w:t xml:space="preserve"> heading.</w:t>
        </w:r>
      </w:ins>
    </w:p>
    <w:p w14:paraId="6AE94EF2" w14:textId="69B5AA71" w:rsidR="00E2624E" w:rsidRDefault="00E2624E" w:rsidP="00E2624E">
      <w:pPr>
        <w:pStyle w:val="ListA5"/>
        <w:numPr>
          <w:ilvl w:val="0"/>
          <w:numId w:val="0"/>
        </w:numPr>
        <w:ind w:left="720"/>
        <w:rPr>
          <w:ins w:id="275" w:author="Campbell, Leah - FS" w:date="2020-03-17T11:57:00Z"/>
        </w:rPr>
      </w:pPr>
    </w:p>
    <w:p w14:paraId="10A9D6C2" w14:textId="62473BAB" w:rsidR="004B6BC3" w:rsidRDefault="004B6BC3">
      <w:pPr>
        <w:pStyle w:val="ListA5"/>
        <w:numPr>
          <w:ilvl w:val="0"/>
          <w:numId w:val="0"/>
        </w:numPr>
        <w:ind w:left="1440"/>
        <w:rPr>
          <w:ins w:id="276" w:author="Housman, Ian W -FS" w:date="2020-03-17T13:57:00Z"/>
        </w:rPr>
        <w:pPrChange w:id="277" w:author="Campbell, Leah - FS" w:date="2020-03-17T11:57:00Z">
          <w:pPr>
            <w:pStyle w:val="ListA3"/>
          </w:pPr>
        </w:pPrChange>
      </w:pPr>
      <w:ins w:id="278" w:author="Campbell, Leah - FS" w:date="2020-03-17T11:58:00Z">
        <w:r>
          <w:rPr>
            <w:noProof/>
          </w:rPr>
          <w:lastRenderedPageBreak/>
          <w:drawing>
            <wp:inline distT="0" distB="0" distL="0" distR="0" wp14:anchorId="61C8E849" wp14:editId="556BCD2D">
              <wp:extent cx="2720865" cy="1628775"/>
              <wp:effectExtent l="19050" t="19050" r="2286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4331" cy="1636836"/>
                      </a:xfrm>
                      <a:prstGeom prst="rect">
                        <a:avLst/>
                      </a:prstGeom>
                      <a:ln>
                        <a:solidFill>
                          <a:schemeClr val="tx1"/>
                        </a:solidFill>
                      </a:ln>
                    </pic:spPr>
                  </pic:pic>
                </a:graphicData>
              </a:graphic>
            </wp:inline>
          </w:drawing>
        </w:r>
      </w:ins>
    </w:p>
    <w:p w14:paraId="09E55E4D" w14:textId="64CA7B75" w:rsidR="0076003F" w:rsidRDefault="0076003F">
      <w:pPr>
        <w:pStyle w:val="ListA5"/>
        <w:numPr>
          <w:ilvl w:val="0"/>
          <w:numId w:val="47"/>
        </w:numPr>
        <w:rPr>
          <w:ins w:id="279" w:author="Housman, Ian W -FS" w:date="2020-03-17T13:58:00Z"/>
        </w:rPr>
        <w:pPrChange w:id="280" w:author="Housman, Ian W -FS" w:date="2020-03-17T13:57:00Z">
          <w:pPr>
            <w:pStyle w:val="ListA3"/>
          </w:pPr>
        </w:pPrChange>
      </w:pPr>
      <w:ins w:id="281" w:author="Housman, Ian W -FS" w:date="2020-03-17T13:57:00Z">
        <w:r>
          <w:t xml:space="preserve">The </w:t>
        </w:r>
      </w:ins>
      <w:ins w:id="282" w:author="Housman, Ian W -FS" w:date="2020-03-17T13:58:00Z">
        <w:r>
          <w:t xml:space="preserve">LCMS </w:t>
        </w:r>
      </w:ins>
      <w:ins w:id="283" w:author="Housman, Ian W -FS" w:date="2020-03-17T13:57:00Z">
        <w:r>
          <w:t>product that is summarized can be changed</w:t>
        </w:r>
      </w:ins>
      <w:ins w:id="284" w:author="Housman, Ian W -FS" w:date="2020-03-17T13:58:00Z">
        <w:r>
          <w:t xml:space="preserve"> with the dropdown.</w:t>
        </w:r>
      </w:ins>
    </w:p>
    <w:p w14:paraId="5401D162" w14:textId="5F62A61E" w:rsidR="0076003F" w:rsidRDefault="0076003F">
      <w:pPr>
        <w:pStyle w:val="ListA5"/>
        <w:numPr>
          <w:ilvl w:val="0"/>
          <w:numId w:val="47"/>
        </w:numPr>
        <w:rPr>
          <w:ins w:id="285" w:author="Housman, Ian W -FS" w:date="2020-03-17T13:57:00Z"/>
        </w:rPr>
        <w:pPrChange w:id="286" w:author="Housman, Ian W -FS" w:date="2020-03-17T13:57:00Z">
          <w:pPr>
            <w:pStyle w:val="ListA3"/>
          </w:pPr>
        </w:pPrChange>
      </w:pPr>
      <w:ins w:id="287" w:author="Housman, Ian W -FS" w:date="2020-03-17T13:58:00Z">
        <w:r>
          <w:t>The units that are used can be changed to portray proportions of the area or the actual area as acres or hectares</w:t>
        </w:r>
      </w:ins>
      <w:ins w:id="288" w:author="Housman, Ian W -FS" w:date="2020-03-17T13:59:00Z">
        <w:r w:rsidR="00F27720">
          <w:t>.</w:t>
        </w:r>
      </w:ins>
    </w:p>
    <w:p w14:paraId="5D470DB2" w14:textId="77777777" w:rsidR="0076003F" w:rsidRPr="00436303" w:rsidRDefault="0076003F">
      <w:pPr>
        <w:pStyle w:val="ListA5"/>
        <w:numPr>
          <w:ilvl w:val="0"/>
          <w:numId w:val="0"/>
        </w:numPr>
        <w:ind w:left="1440"/>
        <w:pPrChange w:id="289" w:author="Campbell, Leah - FS" w:date="2020-03-17T11:57:00Z">
          <w:pPr>
            <w:pStyle w:val="ListA3"/>
          </w:pPr>
        </w:pPrChange>
      </w:pPr>
    </w:p>
    <w:p w14:paraId="6B113F11" w14:textId="5C7E40CA" w:rsidR="003318EA" w:rsidRDefault="00436303" w:rsidP="003318EA">
      <w:pPr>
        <w:pStyle w:val="ListA2"/>
      </w:pPr>
      <w:r>
        <w:t>Download Data tab</w:t>
      </w:r>
    </w:p>
    <w:p w14:paraId="5FE845AB" w14:textId="711EEA2D" w:rsidR="00081A1E" w:rsidRDefault="003318EA" w:rsidP="00081A1E">
      <w:pPr>
        <w:pStyle w:val="ListA3"/>
      </w:pPr>
      <w:r>
        <w:t xml:space="preserve">Click on the </w:t>
      </w:r>
      <w:r w:rsidR="00436303">
        <w:rPr>
          <w:b/>
        </w:rPr>
        <w:t xml:space="preserve">Download Data </w:t>
      </w:r>
      <w:r w:rsidR="00436303">
        <w:t>tab.</w:t>
      </w:r>
    </w:p>
    <w:p w14:paraId="2BEE5425" w14:textId="13EBB5EC" w:rsidR="00436303" w:rsidRDefault="00436303" w:rsidP="00081A1E">
      <w:pPr>
        <w:pStyle w:val="ListA3"/>
      </w:pPr>
      <w:r>
        <w:t xml:space="preserve">From the </w:t>
      </w:r>
      <w:r>
        <w:rPr>
          <w:b/>
        </w:rPr>
        <w:t>Select product to download</w:t>
      </w:r>
      <w:r>
        <w:t xml:space="preserve"> tab, choose the product you would like to download. </w:t>
      </w:r>
      <w:r w:rsidR="00333F15">
        <w:t>Note that t</w:t>
      </w:r>
      <w:r>
        <w:t xml:space="preserve">he availability of data varies from project to project. </w:t>
      </w:r>
    </w:p>
    <w:p w14:paraId="1B501B6F" w14:textId="24097445" w:rsidR="002D1E57" w:rsidRDefault="002D1E57" w:rsidP="002D1E57">
      <w:pPr>
        <w:pStyle w:val="ListA3"/>
        <w:numPr>
          <w:ilvl w:val="0"/>
          <w:numId w:val="0"/>
        </w:numPr>
        <w:ind w:left="936"/>
      </w:pPr>
      <w:r>
        <w:rPr>
          <w:noProof/>
        </w:rPr>
        <w:drawing>
          <wp:inline distT="0" distB="0" distL="0" distR="0" wp14:anchorId="66FC8F26" wp14:editId="2917A374">
            <wp:extent cx="4076700" cy="932066"/>
            <wp:effectExtent l="19050" t="19050" r="19050" b="20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8502" cy="941623"/>
                    </a:xfrm>
                    <a:prstGeom prst="rect">
                      <a:avLst/>
                    </a:prstGeom>
                    <a:ln>
                      <a:solidFill>
                        <a:schemeClr val="tx1">
                          <a:lumMod val="85000"/>
                          <a:lumOff val="15000"/>
                        </a:schemeClr>
                      </a:solidFill>
                    </a:ln>
                  </pic:spPr>
                </pic:pic>
              </a:graphicData>
            </a:graphic>
          </wp:inline>
        </w:drawing>
      </w:r>
    </w:p>
    <w:p w14:paraId="19BE446D" w14:textId="473E9567" w:rsidR="002D1E57" w:rsidRDefault="002D1E57" w:rsidP="002D1E57">
      <w:pPr>
        <w:pStyle w:val="ListA2"/>
      </w:pPr>
      <w:r>
        <w:t>Support tab</w:t>
      </w:r>
    </w:p>
    <w:p w14:paraId="7EEC3873" w14:textId="1BF7D721" w:rsidR="002D1E57" w:rsidRDefault="002D1E57" w:rsidP="002D1E57">
      <w:pPr>
        <w:pStyle w:val="ListA3"/>
      </w:pPr>
      <w:r>
        <w:t xml:space="preserve">Information for contacting the LCMS team is available here. </w:t>
      </w:r>
    </w:p>
    <w:p w14:paraId="512F3B04" w14:textId="280D9FF2" w:rsidR="002D1E57" w:rsidDel="000C304E" w:rsidRDefault="002D1E57" w:rsidP="002D1E57">
      <w:pPr>
        <w:pStyle w:val="ListA3"/>
        <w:rPr>
          <w:del w:id="290" w:author="Campbell, Leah - FS" w:date="2020-03-17T13:21:00Z"/>
        </w:rPr>
      </w:pPr>
      <w:r>
        <w:t xml:space="preserve">If the user has turned tool tips off, click </w:t>
      </w:r>
      <w:r w:rsidRPr="002D1E57">
        <w:rPr>
          <w:b/>
        </w:rPr>
        <w:t>Show tool</w:t>
      </w:r>
      <w:r w:rsidR="002D2B7A">
        <w:rPr>
          <w:b/>
        </w:rPr>
        <w:t xml:space="preserve"> </w:t>
      </w:r>
      <w:r w:rsidRPr="002D1E57">
        <w:rPr>
          <w:b/>
        </w:rPr>
        <w:t>tips</w:t>
      </w:r>
      <w:r>
        <w:t xml:space="preserve"> to enable them. </w:t>
      </w:r>
      <w:del w:id="291" w:author="Campbell, Leah - FS" w:date="2020-03-17T12:01:00Z">
        <w:r w:rsidDel="004B6BC3">
          <w:rPr>
            <w:noProof/>
          </w:rPr>
          <w:drawing>
            <wp:inline distT="0" distB="0" distL="0" distR="0" wp14:anchorId="4695E94E" wp14:editId="2161F327">
              <wp:extent cx="3105150" cy="1744988"/>
              <wp:effectExtent l="19050" t="19050" r="1905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3932" cy="1755543"/>
                      </a:xfrm>
                      <a:prstGeom prst="rect">
                        <a:avLst/>
                      </a:prstGeom>
                      <a:ln>
                        <a:solidFill>
                          <a:schemeClr val="tx1">
                            <a:lumMod val="85000"/>
                            <a:lumOff val="15000"/>
                          </a:schemeClr>
                        </a:solidFill>
                      </a:ln>
                    </pic:spPr>
                  </pic:pic>
                </a:graphicData>
              </a:graphic>
            </wp:inline>
          </w:drawing>
        </w:r>
      </w:del>
      <w:ins w:id="292" w:author="Campbell, Leah - FS" w:date="2020-03-17T12:01:00Z">
        <w:r w:rsidR="004B6BC3">
          <w:rPr>
            <w:noProof/>
          </w:rPr>
          <w:drawing>
            <wp:inline distT="0" distB="0" distL="0" distR="0" wp14:anchorId="2DBDD12B" wp14:editId="4F9333C2">
              <wp:extent cx="3000375" cy="22549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9681" cy="2261973"/>
                      </a:xfrm>
                      <a:prstGeom prst="rect">
                        <a:avLst/>
                      </a:prstGeom>
                    </pic:spPr>
                  </pic:pic>
                </a:graphicData>
              </a:graphic>
            </wp:inline>
          </w:drawing>
        </w:r>
      </w:ins>
    </w:p>
    <w:p w14:paraId="67B83473" w14:textId="77777777" w:rsidR="009E18D5" w:rsidRDefault="009E18D5">
      <w:pPr>
        <w:pStyle w:val="ListA3"/>
        <w:pPrChange w:id="293" w:author="Campbell, Leah - FS" w:date="2020-03-17T13:21:00Z">
          <w:pPr>
            <w:pStyle w:val="ListA1"/>
            <w:numPr>
              <w:numId w:val="0"/>
            </w:numPr>
            <w:ind w:left="0" w:firstLine="0"/>
          </w:pPr>
        </w:pPrChange>
      </w:pPr>
    </w:p>
    <w:p w14:paraId="14313C1D" w14:textId="3FDBE5A6" w:rsidR="009E18D5" w:rsidRPr="00D75E1B" w:rsidRDefault="00D75E1B">
      <w:pPr>
        <w:pPrChange w:id="294" w:author="Campbell, Leah - FS" w:date="2020-03-17T13:24:00Z">
          <w:pPr>
            <w:pStyle w:val="ListA1"/>
            <w:numPr>
              <w:numId w:val="0"/>
            </w:numPr>
            <w:ind w:left="0" w:firstLine="0"/>
          </w:pPr>
        </w:pPrChange>
      </w:pPr>
      <w:ins w:id="295" w:author="Campbell, Leah - FS" w:date="2020-03-17T13:24:00Z">
        <w:r>
          <w:br w:type="page"/>
        </w:r>
      </w:ins>
    </w:p>
    <w:p w14:paraId="74018E82" w14:textId="59FAA192" w:rsidR="009C7F57" w:rsidRDefault="00A30367" w:rsidP="009C7F57">
      <w:pPr>
        <w:pStyle w:val="ListA1"/>
      </w:pPr>
      <w:bookmarkStart w:id="296" w:name="_Toc23256355"/>
      <w:r>
        <w:lastRenderedPageBreak/>
        <w:t>Navigating in</w:t>
      </w:r>
      <w:r w:rsidR="009C7F57">
        <w:t xml:space="preserve"> Advanced Mode</w:t>
      </w:r>
      <w:bookmarkEnd w:id="296"/>
    </w:p>
    <w:p w14:paraId="433F6ED6" w14:textId="6B5D41B1" w:rsidR="00A413B8" w:rsidRDefault="003D29FE" w:rsidP="009C7F57">
      <w:pPr>
        <w:pStyle w:val="Listdescript"/>
      </w:pPr>
      <w:r>
        <w:t xml:space="preserve">This </w:t>
      </w:r>
      <w:r w:rsidR="00B079FD">
        <w:t>p</w:t>
      </w:r>
      <w:r>
        <w:t xml:space="preserve">art introduces the user to the </w:t>
      </w:r>
      <w:proofErr w:type="gramStart"/>
      <w:r w:rsidRPr="00B079FD">
        <w:rPr>
          <w:b/>
        </w:rPr>
        <w:t>Advanced</w:t>
      </w:r>
      <w:proofErr w:type="gramEnd"/>
      <w:r>
        <w:t xml:space="preserve"> mode</w:t>
      </w:r>
      <w:r w:rsidR="004E7313">
        <w:t xml:space="preserve">. Not all tabs within the </w:t>
      </w:r>
      <w:r w:rsidR="005742AF">
        <w:t>interface</w:t>
      </w:r>
      <w:r w:rsidR="004E7313">
        <w:t xml:space="preserve"> will have advanced features. This part will highlight </w:t>
      </w:r>
      <w:r w:rsidR="00F243A3">
        <w:t>where to find these features</w:t>
      </w:r>
      <w:r w:rsidR="00B079FD">
        <w:t>,</w:t>
      </w:r>
      <w:r w:rsidR="00F243A3">
        <w:t xml:space="preserve"> and it is recommended that the user reference </w:t>
      </w:r>
      <w:r w:rsidR="00236DA4">
        <w:t>part 1 and part 2</w:t>
      </w:r>
      <w:r w:rsidR="00F243A3">
        <w:t xml:space="preserve"> of this </w:t>
      </w:r>
      <w:del w:id="297" w:author="Campbell, Leah - FS" w:date="2019-11-01T14:12:00Z">
        <w:r w:rsidR="00F243A3" w:rsidDel="00BD4F80">
          <w:delText xml:space="preserve">exercise </w:delText>
        </w:r>
      </w:del>
      <w:ins w:id="298" w:author="Campbell, Leah - FS" w:date="2019-11-01T14:12:00Z">
        <w:r w:rsidR="00BD4F80">
          <w:t xml:space="preserve">tutorial </w:t>
        </w:r>
      </w:ins>
      <w:r w:rsidR="00F243A3">
        <w:t xml:space="preserve">to become familiar with their location and implementation. </w:t>
      </w:r>
    </w:p>
    <w:p w14:paraId="1D490043" w14:textId="0672B96A" w:rsidR="009C7F57" w:rsidRDefault="009C7F57" w:rsidP="009C7F57">
      <w:pPr>
        <w:pStyle w:val="ListA2"/>
      </w:pPr>
      <w:r>
        <w:t>Selecting Advanced mode</w:t>
      </w:r>
    </w:p>
    <w:p w14:paraId="313A8368" w14:textId="556942A6" w:rsidR="00D51696" w:rsidRDefault="00150FDE" w:rsidP="00D51696">
      <w:pPr>
        <w:pStyle w:val="ListA3"/>
      </w:pPr>
      <w:ins w:id="299" w:author="Campbell, Leah - FS" w:date="2020-03-17T12:14:00Z">
        <w:r>
          <w:rPr>
            <w:noProof/>
          </w:rPr>
          <w:drawing>
            <wp:anchor distT="0" distB="0" distL="114300" distR="114300" simplePos="0" relativeHeight="251665408" behindDoc="0" locked="0" layoutInCell="1" allowOverlap="1" wp14:anchorId="53B8DA6A" wp14:editId="29DFA4E5">
              <wp:simplePos x="0" y="0"/>
              <wp:positionH relativeFrom="column">
                <wp:posOffset>1619250</wp:posOffset>
              </wp:positionH>
              <wp:positionV relativeFrom="paragraph">
                <wp:posOffset>429895</wp:posOffset>
              </wp:positionV>
              <wp:extent cx="2247900" cy="4652010"/>
              <wp:effectExtent l="19050" t="19050" r="19050" b="152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47900" cy="4652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ins>
      <w:del w:id="300" w:author="Campbell, Leah - FS" w:date="2020-03-17T12:14:00Z">
        <w:r w:rsidR="0066183F" w:rsidDel="00150FDE">
          <w:rPr>
            <w:noProof/>
          </w:rPr>
          <w:drawing>
            <wp:anchor distT="0" distB="0" distL="114300" distR="114300" simplePos="0" relativeHeight="251661312" behindDoc="0" locked="0" layoutInCell="1" allowOverlap="1" wp14:anchorId="08A537BC" wp14:editId="4C87E0C2">
              <wp:simplePos x="0" y="0"/>
              <wp:positionH relativeFrom="column">
                <wp:posOffset>1758315</wp:posOffset>
              </wp:positionH>
              <wp:positionV relativeFrom="paragraph">
                <wp:posOffset>255270</wp:posOffset>
              </wp:positionV>
              <wp:extent cx="1724660" cy="3333750"/>
              <wp:effectExtent l="19050" t="19050" r="27940" b="190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24660" cy="3333750"/>
                      </a:xfrm>
                      <a:prstGeom prst="rect">
                        <a:avLst/>
                      </a:prstGeom>
                      <a:ln>
                        <a:solidFill>
                          <a:schemeClr val="tx1">
                            <a:lumMod val="85000"/>
                            <a:lumOff val="15000"/>
                          </a:schemeClr>
                        </a:solidFill>
                      </a:ln>
                    </pic:spPr>
                  </pic:pic>
                </a:graphicData>
              </a:graphic>
              <wp14:sizeRelH relativeFrom="margin">
                <wp14:pctWidth>0</wp14:pctWidth>
              </wp14:sizeRelH>
              <wp14:sizeRelV relativeFrom="margin">
                <wp14:pctHeight>0</wp14:pctHeight>
              </wp14:sizeRelV>
            </wp:anchor>
          </w:drawing>
        </w:r>
      </w:del>
      <w:r w:rsidR="004A0715">
        <w:t>Expand</w:t>
      </w:r>
      <w:r w:rsidR="009C7F57">
        <w:t xml:space="preserve"> the </w:t>
      </w:r>
      <w:r w:rsidR="00B979E3">
        <w:rPr>
          <w:b/>
        </w:rPr>
        <w:t>Parameters</w:t>
      </w:r>
      <w:r w:rsidR="00D51696">
        <w:t xml:space="preserve"> tab and click </w:t>
      </w:r>
      <w:r w:rsidR="00D51696" w:rsidRPr="00D51696">
        <w:rPr>
          <w:b/>
        </w:rPr>
        <w:t xml:space="preserve">Advanced </w:t>
      </w:r>
      <w:r w:rsidR="00D51696">
        <w:t xml:space="preserve">under </w:t>
      </w:r>
      <w:r w:rsidR="00D51696" w:rsidRPr="00D51696">
        <w:rPr>
          <w:b/>
        </w:rPr>
        <w:t>Choose which mode</w:t>
      </w:r>
      <w:ins w:id="301" w:author="Campbell, Leah - FS" w:date="2020-03-17T12:15:00Z">
        <w:r w:rsidRPr="00150FDE">
          <w:rPr>
            <w:bCs/>
            <w:rPrChange w:id="302" w:author="Campbell, Leah - FS" w:date="2020-03-17T12:15:00Z">
              <w:rPr>
                <w:b/>
              </w:rPr>
            </w:rPrChange>
          </w:rPr>
          <w:t>, then click</w:t>
        </w:r>
        <w:r>
          <w:rPr>
            <w:b/>
          </w:rPr>
          <w:t xml:space="preserve"> Submit</w:t>
        </w:r>
      </w:ins>
      <w:r w:rsidR="00D51696" w:rsidRPr="00D51696">
        <w:rPr>
          <w:b/>
        </w:rPr>
        <w:t>:</w:t>
      </w:r>
      <w:r w:rsidR="00D51696">
        <w:t xml:space="preserve"> </w:t>
      </w:r>
    </w:p>
    <w:p w14:paraId="78A8B32B" w14:textId="77CFCD49" w:rsidR="00D51696" w:rsidRDefault="00D51696" w:rsidP="00D51696">
      <w:pPr>
        <w:pStyle w:val="ListA3"/>
      </w:pPr>
      <w:r>
        <w:t xml:space="preserve">A </w:t>
      </w:r>
      <w:r w:rsidR="002643C4">
        <w:t>cascade</w:t>
      </w:r>
      <w:r>
        <w:t xml:space="preserve"> of new options </w:t>
      </w:r>
      <w:r w:rsidR="0054747C">
        <w:t>is</w:t>
      </w:r>
      <w:r>
        <w:t xml:space="preserve"> now available.</w:t>
      </w:r>
    </w:p>
    <w:p w14:paraId="63BA990A" w14:textId="53E23832" w:rsidR="00D51696" w:rsidRDefault="00D51696" w:rsidP="00D51696">
      <w:pPr>
        <w:pStyle w:val="ListA4"/>
      </w:pPr>
      <w:r w:rsidRPr="00D51696">
        <w:rPr>
          <w:b/>
        </w:rPr>
        <w:t xml:space="preserve">Choose analysis year range: </w:t>
      </w:r>
      <w:r>
        <w:t xml:space="preserve">The default selection is 1985-current, but if the user is only interested in a </w:t>
      </w:r>
      <w:del w:id="303" w:author="Campbell, Leah - FS" w:date="2020-03-17T13:17:00Z">
        <w:r w:rsidDel="00527066">
          <w:delText xml:space="preserve">particular </w:delText>
        </w:r>
      </w:del>
      <w:ins w:id="304" w:author="Campbell, Leah - FS" w:date="2020-03-17T13:17:00Z">
        <w:r w:rsidR="00527066">
          <w:t xml:space="preserve">specific </w:t>
        </w:r>
      </w:ins>
      <w:r>
        <w:t>time</w:t>
      </w:r>
      <w:ins w:id="305" w:author="Campbell, Leah - FS" w:date="2020-03-17T13:16:00Z">
        <w:r w:rsidR="00527066">
          <w:t xml:space="preserve"> </w:t>
        </w:r>
      </w:ins>
      <w:r>
        <w:t>frame, the slider can be adjusted.</w:t>
      </w:r>
    </w:p>
    <w:p w14:paraId="738C33AB" w14:textId="13F091C5" w:rsidR="00D51696" w:rsidRPr="00D51696" w:rsidRDefault="00D51696" w:rsidP="00D51696">
      <w:pPr>
        <w:pStyle w:val="ListA4"/>
        <w:rPr>
          <w:b/>
        </w:rPr>
      </w:pPr>
      <w:r w:rsidRPr="00D51696">
        <w:rPr>
          <w:b/>
        </w:rPr>
        <w:t>Choose loss threshold</w:t>
      </w:r>
    </w:p>
    <w:p w14:paraId="7D88E289" w14:textId="2892AA3C" w:rsidR="00D51696" w:rsidRDefault="00D51696" w:rsidP="00D51696">
      <w:pPr>
        <w:pStyle w:val="ListA4"/>
        <w:rPr>
          <w:ins w:id="306" w:author="Campbell, Leah - FS" w:date="2020-03-17T13:17:00Z"/>
          <w:b/>
        </w:rPr>
      </w:pPr>
      <w:r w:rsidRPr="00D51696">
        <w:rPr>
          <w:b/>
        </w:rPr>
        <w:t>Choose gain threshold</w:t>
      </w:r>
    </w:p>
    <w:p w14:paraId="1D9991FF" w14:textId="290B20EF" w:rsidR="00527066" w:rsidRDefault="00527066" w:rsidP="00D51696">
      <w:pPr>
        <w:pStyle w:val="ListA4"/>
        <w:rPr>
          <w:ins w:id="307" w:author="Campbell, Leah - FS" w:date="2020-03-17T13:17:00Z"/>
          <w:b/>
        </w:rPr>
      </w:pPr>
      <w:ins w:id="308" w:author="Campbell, Leah - FS" w:date="2020-03-17T13:17:00Z">
        <w:r>
          <w:rPr>
            <w:b/>
          </w:rPr>
          <w:lastRenderedPageBreak/>
          <w:t>Choose slow loss threshold</w:t>
        </w:r>
      </w:ins>
    </w:p>
    <w:p w14:paraId="2AFB377C" w14:textId="6A13ABBB" w:rsidR="00527066" w:rsidRDefault="00527066" w:rsidP="00D51696">
      <w:pPr>
        <w:pStyle w:val="ListA4"/>
        <w:rPr>
          <w:b/>
        </w:rPr>
      </w:pPr>
      <w:ins w:id="309" w:author="Campbell, Leah - FS" w:date="2020-03-17T13:17:00Z">
        <w:r>
          <w:rPr>
            <w:b/>
          </w:rPr>
          <w:t>Choose fast loss threshold</w:t>
        </w:r>
      </w:ins>
    </w:p>
    <w:p w14:paraId="252B870A" w14:textId="0FB01EC5" w:rsidR="002643C4" w:rsidRPr="002643C4" w:rsidRDefault="002643C4" w:rsidP="002643C4">
      <w:pPr>
        <w:pStyle w:val="RSACcongrats"/>
        <w:rPr>
          <w:iCs/>
        </w:rPr>
      </w:pPr>
      <w:r w:rsidRPr="00F12249">
        <w:rPr>
          <w:b/>
        </w:rPr>
        <w:t>Note:</w:t>
      </w:r>
      <w:r w:rsidRPr="00564E57">
        <w:t xml:space="preserve"> </w:t>
      </w:r>
      <w:r>
        <w:t>Loss</w:t>
      </w:r>
      <w:r w:rsidRPr="00B7233D">
        <w:t xml:space="preserve"> and </w:t>
      </w:r>
      <w:r>
        <w:t>Gain</w:t>
      </w:r>
      <w:r w:rsidRPr="00B7233D">
        <w:t xml:space="preserve"> are a proportion expressed as a decimal from 0.0-1.0. This value represents the proportion of classification trees within the Random Forest model ensemble that classified a </w:t>
      </w:r>
      <w:del w:id="310" w:author="Campbell, Leah - FS" w:date="2020-03-17T13:17:00Z">
        <w:r w:rsidRPr="00B7233D" w:rsidDel="00527066">
          <w:delText xml:space="preserve">particular </w:delText>
        </w:r>
      </w:del>
      <w:r w:rsidRPr="00B7233D">
        <w:t xml:space="preserve">pixel as </w:t>
      </w:r>
      <w:r>
        <w:t>loss</w:t>
      </w:r>
      <w:r w:rsidRPr="00B7233D">
        <w:t xml:space="preserve"> or </w:t>
      </w:r>
      <w:r>
        <w:t>gain</w:t>
      </w:r>
      <w:r w:rsidRPr="00B7233D">
        <w:t xml:space="preserve">. If the value is 0.0, none of the individual classification trees classified the pixel as </w:t>
      </w:r>
      <w:r>
        <w:t>loss</w:t>
      </w:r>
      <w:r w:rsidRPr="00B7233D">
        <w:t xml:space="preserve"> or </w:t>
      </w:r>
      <w:r>
        <w:t>gain</w:t>
      </w:r>
      <w:r w:rsidRPr="00B7233D">
        <w:t xml:space="preserve">. If the value is 0.5, half of the individual classification trees classified the pixel as </w:t>
      </w:r>
      <w:r>
        <w:t>loss or gain</w:t>
      </w:r>
      <w:r w:rsidRPr="00B7233D">
        <w:t xml:space="preserve">. If the value is 1.0 all the individual classification trees classified the pixel </w:t>
      </w:r>
      <w:r>
        <w:t>loss or gain</w:t>
      </w:r>
      <w:r w:rsidRPr="00B7233D">
        <w:t xml:space="preserve">. </w:t>
      </w:r>
      <w:r>
        <w:t>Loss and gain</w:t>
      </w:r>
      <w:r w:rsidRPr="00B7233D">
        <w:t xml:space="preserve"> are modeled independently so any one</w:t>
      </w:r>
      <w:r>
        <w:t xml:space="preserve"> location can have some level of</w:t>
      </w:r>
      <w:r w:rsidRPr="00B7233D">
        <w:t xml:space="preserve"> </w:t>
      </w:r>
      <w:r>
        <w:t>loss or gain</w:t>
      </w:r>
      <w:r w:rsidRPr="00B7233D">
        <w:t xml:space="preserve"> and can even express both within the same year.</w:t>
      </w:r>
      <w:r w:rsidR="0054747C">
        <w:t xml:space="preserve"> We set the default threshold to the value that maximizes the accuracy of the model, but this can be changed depending on the user’s needs.</w:t>
      </w:r>
    </w:p>
    <w:p w14:paraId="0A88C8F5" w14:textId="3FE96BCA" w:rsidR="00D51696" w:rsidRDefault="00D51696" w:rsidP="00D51696">
      <w:pPr>
        <w:pStyle w:val="ListA4"/>
      </w:pPr>
      <w:r w:rsidRPr="00D51696">
        <w:rPr>
          <w:b/>
        </w:rPr>
        <w:t>Constrain analysis to areas with trees:</w:t>
      </w:r>
      <w:r>
        <w:t xml:space="preserve"> Applies a mask to the </w:t>
      </w:r>
      <w:r w:rsidR="0054747C">
        <w:t xml:space="preserve">Loss and Gain products so that Loss and Gain are only visible over pixels that have had a land cover classification of “Tree” (or “Tall Shrub” in Alaska) for at least 3 </w:t>
      </w:r>
      <w:ins w:id="311" w:author="Housman, Ian W -FS" w:date="2020-03-17T14:00:00Z">
        <w:r w:rsidR="00CA4787">
          <w:t xml:space="preserve">consecutive years </w:t>
        </w:r>
      </w:ins>
      <w:r w:rsidR="0054747C">
        <w:t xml:space="preserve">out of the 35 possible years. This reduces noise over non-vegetated areas. Tree Mask “On” is the default setting. </w:t>
      </w:r>
    </w:p>
    <w:p w14:paraId="4D964AEE" w14:textId="05D0C214" w:rsidR="00D51696" w:rsidDel="00527066" w:rsidRDefault="00D51696" w:rsidP="00D51696">
      <w:pPr>
        <w:pStyle w:val="ListA4"/>
        <w:rPr>
          <w:del w:id="312" w:author="Campbell, Leah - FS" w:date="2020-03-17T13:18:00Z"/>
        </w:rPr>
      </w:pPr>
      <w:del w:id="313" w:author="Campbell, Leah - FS" w:date="2020-03-17T13:18:00Z">
        <w:r w:rsidRPr="00BE43D5" w:rsidDel="00527066">
          <w:rPr>
            <w:b/>
          </w:rPr>
          <w:delText>View beta outputs:</w:delText>
        </w:r>
        <w:r w:rsidR="00D13E9C" w:rsidDel="00527066">
          <w:delText xml:space="preserve"> </w:delText>
        </w:r>
        <w:r w:rsidR="00BE43D5" w:rsidDel="00527066">
          <w:delText xml:space="preserve"> </w:delText>
        </w:r>
        <w:r w:rsidR="00BD4F80" w:rsidDel="00527066">
          <w:delText xml:space="preserve">The </w:delText>
        </w:r>
      </w:del>
      <w:del w:id="314" w:author="Campbell, Leah - FS" w:date="2019-11-01T14:12:00Z">
        <w:r w:rsidR="00BD4F80" w:rsidDel="00BD4F80">
          <w:delText>D</w:delText>
        </w:r>
      </w:del>
      <w:del w:id="315" w:author="Campbell, Leah - FS" w:date="2020-03-17T13:18:00Z">
        <w:r w:rsidR="00BD4F80" w:rsidDel="00527066">
          <w:delText xml:space="preserve">efault products included in Advanced mode (Selecting </w:delText>
        </w:r>
      </w:del>
      <w:del w:id="316" w:author="Campbell, Leah - FS" w:date="2019-11-01T14:09:00Z">
        <w:r w:rsidR="00BD4F80" w:rsidRPr="00BD4F80" w:rsidDel="00BD4F80">
          <w:rPr>
            <w:b/>
            <w:rPrChange w:id="317" w:author="Campbell, Leah - FS" w:date="2019-11-01T14:09:00Z">
              <w:rPr/>
            </w:rPrChange>
          </w:rPr>
          <w:delText>“</w:delText>
        </w:r>
      </w:del>
      <w:del w:id="318" w:author="Campbell, Leah - FS" w:date="2020-03-17T13:18:00Z">
        <w:r w:rsidR="00BD4F80" w:rsidRPr="00BD4F80" w:rsidDel="00527066">
          <w:rPr>
            <w:b/>
            <w:rPrChange w:id="319" w:author="Campbell, Leah - FS" w:date="2019-11-01T14:09:00Z">
              <w:rPr/>
            </w:rPrChange>
          </w:rPr>
          <w:delText>No</w:delText>
        </w:r>
      </w:del>
      <w:del w:id="320" w:author="Campbell, Leah - FS" w:date="2019-11-01T14:09:00Z">
        <w:r w:rsidR="00BD4F80" w:rsidDel="00BD4F80">
          <w:delText>”</w:delText>
        </w:r>
      </w:del>
      <w:del w:id="321" w:author="Campbell, Leah - FS" w:date="2020-03-17T13:18:00Z">
        <w:r w:rsidR="00BD4F80" w:rsidDel="00527066">
          <w:delText xml:space="preserve"> under </w:delText>
        </w:r>
        <w:r w:rsidR="00BD4F80" w:rsidRPr="00BD4F80" w:rsidDel="00527066">
          <w:rPr>
            <w:b/>
            <w:rPrChange w:id="322" w:author="Campbell, Leah - FS" w:date="2019-11-01T14:12:00Z">
              <w:rPr/>
            </w:rPrChange>
          </w:rPr>
          <w:delText>View beta outputs</w:delText>
        </w:r>
        <w:r w:rsidR="00BD4F80" w:rsidDel="00527066">
          <w:delText xml:space="preserve">) include </w:delText>
        </w:r>
        <w:r w:rsidR="00D13E9C" w:rsidDel="00527066">
          <w:delText>an expanded selection of Gain and Loss outputs</w:delText>
        </w:r>
        <w:r w:rsidR="0054747C" w:rsidDel="00527066">
          <w:delText xml:space="preserve">, </w:delText>
        </w:r>
        <w:r w:rsidR="00D13E9C" w:rsidDel="00527066">
          <w:delText xml:space="preserve">Land Use and </w:delText>
        </w:r>
        <w:r w:rsidR="00BD4F80" w:rsidDel="00527066">
          <w:delText xml:space="preserve">Land </w:delText>
        </w:r>
        <w:r w:rsidR="00D13E9C" w:rsidDel="00527066">
          <w:delText xml:space="preserve">Cover, </w:delText>
        </w:r>
        <w:r w:rsidR="0054747C" w:rsidDel="00527066">
          <w:delText xml:space="preserve">LandSat Composites for selected years, </w:delText>
        </w:r>
        <w:r w:rsidR="00BD4F80" w:rsidDel="00527066">
          <w:delText xml:space="preserve">the </w:delText>
        </w:r>
        <w:r w:rsidR="00D13E9C" w:rsidDel="00527066">
          <w:delText>Tree Mask</w:delText>
        </w:r>
        <w:r w:rsidR="00BD4F80" w:rsidDel="00527066">
          <w:delText xml:space="preserve"> layer</w:delText>
        </w:r>
        <w:r w:rsidR="00D13E9C" w:rsidDel="00527066">
          <w:delText xml:space="preserve">, and Missing Data Years. By selecting </w:delText>
        </w:r>
        <w:r w:rsidR="00D13E9C" w:rsidDel="00527066">
          <w:rPr>
            <w:b/>
          </w:rPr>
          <w:delText>Yes</w:delText>
        </w:r>
        <w:r w:rsidR="00D13E9C" w:rsidDel="00527066">
          <w:delText xml:space="preserve">, </w:delText>
        </w:r>
      </w:del>
      <w:del w:id="323" w:author="Campbell, Leah - FS" w:date="2019-11-01T14:12:00Z">
        <w:r w:rsidR="00D13E9C" w:rsidDel="00BD4F80">
          <w:delText>this list is expanded</w:delText>
        </w:r>
      </w:del>
      <w:del w:id="324" w:author="Campbell, Leah - FS" w:date="2020-03-17T13:18:00Z">
        <w:r w:rsidR="00D13E9C" w:rsidDel="00527066">
          <w:delText xml:space="preserve">, but the layers are more dynamic and will be outlined </w:delText>
        </w:r>
        <w:r w:rsidR="00FD6EF0" w:rsidDel="00527066">
          <w:delText xml:space="preserve">in additional documentation. </w:delText>
        </w:r>
      </w:del>
    </w:p>
    <w:p w14:paraId="4448D146" w14:textId="298AD00B" w:rsidR="00D51696" w:rsidRDefault="00D51696" w:rsidP="00D51696">
      <w:pPr>
        <w:pStyle w:val="ListA4"/>
      </w:pPr>
      <w:r w:rsidRPr="00D51696">
        <w:rPr>
          <w:b/>
        </w:rPr>
        <w:t>Summary method:</w:t>
      </w:r>
      <w:r>
        <w:t xml:space="preserve"> Shows either the most recent year of change </w:t>
      </w:r>
      <w:del w:id="325" w:author="Campbell, Leah - FS" w:date="2019-11-01T14:10:00Z">
        <w:r w:rsidDel="00BD4F80">
          <w:delText xml:space="preserve">in an area </w:delText>
        </w:r>
      </w:del>
      <w:r>
        <w:t xml:space="preserve">or the </w:t>
      </w:r>
      <w:ins w:id="326" w:author="Campbell, Leah - FS" w:date="2019-11-01T14:09:00Z">
        <w:r w:rsidR="00BD4F80">
          <w:t xml:space="preserve">year with the </w:t>
        </w:r>
      </w:ins>
      <w:r>
        <w:t xml:space="preserve">highest </w:t>
      </w:r>
      <w:ins w:id="327" w:author="Campbell, Leah - FS" w:date="2019-11-01T14:09:00Z">
        <w:r w:rsidR="00BD4F80">
          <w:t xml:space="preserve">probability of change </w:t>
        </w:r>
      </w:ins>
      <w:ins w:id="328" w:author="Campbell, Leah - FS" w:date="2019-11-01T14:10:00Z">
        <w:r w:rsidR="00BD4F80">
          <w:t xml:space="preserve">in an area </w:t>
        </w:r>
      </w:ins>
      <w:del w:id="329" w:author="Campbell, Leah - FS" w:date="2019-11-01T14:09:00Z">
        <w:r w:rsidDel="00BD4F80">
          <w:delText xml:space="preserve">disturbance in an area </w:delText>
        </w:r>
      </w:del>
      <w:r>
        <w:t>over the time series.</w:t>
      </w:r>
    </w:p>
    <w:p w14:paraId="64EDFD6E" w14:textId="0B2315E3" w:rsidR="00D51696" w:rsidDel="00527066" w:rsidRDefault="00D51696" w:rsidP="00D51696">
      <w:pPr>
        <w:pStyle w:val="ListA4"/>
        <w:rPr>
          <w:del w:id="330" w:author="Campbell, Leah - FS" w:date="2020-03-17T13:18:00Z"/>
        </w:rPr>
      </w:pPr>
      <w:del w:id="331" w:author="Campbell, Leah - FS" w:date="2020-03-17T13:18:00Z">
        <w:r w:rsidRPr="00D51696" w:rsidDel="00527066">
          <w:rPr>
            <w:b/>
          </w:rPr>
          <w:delText>Index for charting:</w:delText>
        </w:r>
        <w:r w:rsidDel="00527066">
          <w:delText xml:space="preserve"> Normalized Difference Vegetation Index (NDVI) or Normalize Burn Ratio (NBR).</w:delText>
        </w:r>
      </w:del>
      <w:del w:id="332" w:author="Campbell, Leah - FS" w:date="2019-11-01T14:11:00Z">
        <w:r w:rsidDel="00BD4F80">
          <w:delText xml:space="preserve"> </w:delText>
        </w:r>
      </w:del>
    </w:p>
    <w:p w14:paraId="7CBD9D04" w14:textId="2EFE927C" w:rsidR="00D51696" w:rsidRPr="00D51696" w:rsidRDefault="00D51696" w:rsidP="00D51696">
      <w:pPr>
        <w:pStyle w:val="ListA3"/>
      </w:pPr>
      <w:r>
        <w:t xml:space="preserve">Once the user has selected the desired </w:t>
      </w:r>
      <w:del w:id="333" w:author="Campbell, Leah - FS" w:date="2019-11-01T14:11:00Z">
        <w:r w:rsidDel="00BD4F80">
          <w:delText>outputs</w:delText>
        </w:r>
      </w:del>
      <w:ins w:id="334" w:author="Campbell, Leah - FS" w:date="2019-11-01T14:11:00Z">
        <w:r w:rsidR="00BD4F80">
          <w:t>settings</w:t>
        </w:r>
      </w:ins>
      <w:r>
        <w:t xml:space="preserve">, click </w:t>
      </w:r>
      <w:r w:rsidRPr="00D51696">
        <w:rPr>
          <w:b/>
        </w:rPr>
        <w:t>Submit</w:t>
      </w:r>
      <w:r>
        <w:rPr>
          <w:b/>
        </w:rPr>
        <w:t>.</w:t>
      </w:r>
    </w:p>
    <w:p w14:paraId="5036BB93" w14:textId="63E39D98" w:rsidR="00D51696" w:rsidRPr="00727CCE" w:rsidRDefault="00D51696" w:rsidP="00D51696">
      <w:pPr>
        <w:pStyle w:val="RSACcongrats"/>
        <w:rPr>
          <w:i/>
        </w:rPr>
      </w:pPr>
      <w:r w:rsidRPr="00727CCE">
        <w:rPr>
          <w:b/>
          <w:i/>
        </w:rPr>
        <w:t>Note:</w:t>
      </w:r>
      <w:r w:rsidRPr="00727CCE">
        <w:rPr>
          <w:i/>
        </w:rPr>
        <w:t xml:space="preserve"> this may take a moment to load, view the loading bar at the bottom of the screen for updates.</w:t>
      </w:r>
    </w:p>
    <w:p w14:paraId="4454BDA3" w14:textId="7ECBBD14" w:rsidR="009C7F57" w:rsidRDefault="009C7F57" w:rsidP="009C7F57">
      <w:pPr>
        <w:pStyle w:val="ListA2"/>
      </w:pPr>
      <w:r>
        <w:t xml:space="preserve">Explore the LCMS </w:t>
      </w:r>
      <w:r w:rsidR="00480B51">
        <w:t>Data</w:t>
      </w:r>
      <w:r>
        <w:t xml:space="preserve"> Tab in Advanced Mode</w:t>
      </w:r>
    </w:p>
    <w:p w14:paraId="2293FD78" w14:textId="1401AD04" w:rsidR="003D29FE" w:rsidRDefault="004A0715" w:rsidP="009C7F57">
      <w:pPr>
        <w:pStyle w:val="ListA3"/>
      </w:pPr>
      <w:r>
        <w:t>Expand</w:t>
      </w:r>
      <w:r w:rsidR="003D29FE">
        <w:t xml:space="preserve"> the </w:t>
      </w:r>
      <w:r w:rsidR="003D29FE" w:rsidRPr="00E404C0">
        <w:rPr>
          <w:b/>
        </w:rPr>
        <w:t xml:space="preserve">LCMS </w:t>
      </w:r>
      <w:r w:rsidR="003F57CB">
        <w:rPr>
          <w:b/>
        </w:rPr>
        <w:t xml:space="preserve">Data </w:t>
      </w:r>
      <w:r w:rsidR="003F57CB">
        <w:t>tab if it did not expand automatically</w:t>
      </w:r>
      <w:r w:rsidR="003D29FE">
        <w:t>.</w:t>
      </w:r>
    </w:p>
    <w:p w14:paraId="7E155643" w14:textId="174F6B81" w:rsidR="003D29FE" w:rsidRDefault="003D29FE" w:rsidP="00B979E3">
      <w:pPr>
        <w:pStyle w:val="ListA3"/>
      </w:pPr>
      <w:r>
        <w:t xml:space="preserve">As before, </w:t>
      </w:r>
      <w:r w:rsidR="00B979E3">
        <w:t>hover over each layer name and some of them will have additional text that describ</w:t>
      </w:r>
      <w:r w:rsidR="00E12608">
        <w:t>es</w:t>
      </w:r>
      <w:r w:rsidR="00B979E3">
        <w:t xml:space="preserve"> more about the layer.</w:t>
      </w:r>
    </w:p>
    <w:p w14:paraId="0AE66798" w14:textId="4420EC83" w:rsidR="00455A03" w:rsidRDefault="00455A03" w:rsidP="00B979E3">
      <w:pPr>
        <w:pStyle w:val="ListA3"/>
      </w:pPr>
      <w:r>
        <w:t xml:space="preserve">The legend(s) for selected layers will automatically be displayed on the right-hand side of the viewer. </w:t>
      </w:r>
    </w:p>
    <w:p w14:paraId="799A07B9" w14:textId="10170689" w:rsidR="004A26B2" w:rsidRDefault="00EB23C0" w:rsidP="007F55A1">
      <w:pPr>
        <w:pStyle w:val="RSACcongrats"/>
      </w:pPr>
      <w:r w:rsidRPr="008E1349">
        <w:rPr>
          <w:b/>
        </w:rPr>
        <w:t>Congratulations!</w:t>
      </w:r>
      <w:r>
        <w:t xml:space="preserve"> You have successfully completed this exercise. You now know </w:t>
      </w:r>
      <w:r w:rsidR="0056232E">
        <w:t xml:space="preserve">how to navigate the LCMS Data Explorer and download data for use within your own project. </w:t>
      </w:r>
    </w:p>
    <w:sectPr w:rsidR="004A26B2" w:rsidSect="007F55A1">
      <w:headerReference w:type="default" r:id="rId45"/>
      <w:footerReference w:type="default" r:id="rId46"/>
      <w:headerReference w:type="first" r:id="rId47"/>
      <w:footerReference w:type="first" r:id="rId48"/>
      <w:type w:val="continuous"/>
      <w:pgSz w:w="12240" w:h="15840" w:code="1"/>
      <w:pgMar w:top="1440" w:right="1440" w:bottom="1440" w:left="1440" w:header="1296" w:footer="17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B145B5" w14:textId="77777777" w:rsidR="001F6746" w:rsidRDefault="001F6746" w:rsidP="00A868F9">
      <w:pPr>
        <w:spacing w:after="0"/>
      </w:pPr>
      <w:r>
        <w:separator/>
      </w:r>
    </w:p>
  </w:endnote>
  <w:endnote w:type="continuationSeparator" w:id="0">
    <w:p w14:paraId="5C0D59ED" w14:textId="77777777" w:rsidR="001F6746" w:rsidRDefault="001F6746" w:rsidP="00A868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EB8F12" w14:textId="77777777" w:rsidR="007F55A1" w:rsidRDefault="007F55A1" w:rsidP="007F55A1">
    <w:r>
      <w:rPr>
        <w:noProof/>
      </w:rPr>
      <w:drawing>
        <wp:anchor distT="0" distB="0" distL="114300" distR="114300" simplePos="0" relativeHeight="251662336" behindDoc="0" locked="0" layoutInCell="1" allowOverlap="1" wp14:anchorId="37B1CD56" wp14:editId="3B1F302A">
          <wp:simplePos x="0" y="0"/>
          <wp:positionH relativeFrom="column">
            <wp:posOffset>-494984</wp:posOffset>
          </wp:positionH>
          <wp:positionV relativeFrom="paragraph">
            <wp:posOffset>86360</wp:posOffset>
          </wp:positionV>
          <wp:extent cx="1118681" cy="619547"/>
          <wp:effectExtent l="0" t="0" r="5715" b="9525"/>
          <wp:wrapNone/>
          <wp:docPr id="7" name="Picture 7" descr="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tblpX="1272" w:tblpY="1"/>
      <w:tblOverlap w:val="never"/>
      <w:tblW w:w="4693" w:type="pct"/>
      <w:tblCellMar>
        <w:top w:w="72" w:type="dxa"/>
        <w:left w:w="115" w:type="dxa"/>
        <w:bottom w:w="72" w:type="dxa"/>
        <w:right w:w="115" w:type="dxa"/>
      </w:tblCellMar>
      <w:tblLook w:val="04A0" w:firstRow="1" w:lastRow="0" w:firstColumn="1" w:lastColumn="0" w:noHBand="0" w:noVBand="1"/>
      <w:tblDescription w:val="Footer description of document"/>
    </w:tblPr>
    <w:tblGrid>
      <w:gridCol w:w="8785"/>
    </w:tblGrid>
    <w:tr w:rsidR="007F55A1" w:rsidRPr="003034EE" w14:paraId="3C8A3EE0" w14:textId="77777777" w:rsidTr="0076400D">
      <w:trPr>
        <w:trHeight w:val="144"/>
        <w:tblHeader/>
      </w:trPr>
      <w:tc>
        <w:tcPr>
          <w:tcW w:w="5000" w:type="pct"/>
          <w:tcBorders>
            <w:top w:val="single" w:sz="4" w:space="0" w:color="000000" w:themeColor="text1"/>
          </w:tcBorders>
        </w:tcPr>
        <w:p w14:paraId="45DCA3F1" w14:textId="1A39F769" w:rsidR="007F55A1" w:rsidRPr="003034EE" w:rsidRDefault="007F55A1" w:rsidP="006A08D0">
          <w:pPr>
            <w:pStyle w:val="Footer"/>
            <w:jc w:val="right"/>
            <w:rPr>
              <w:color w:val="595959" w:themeColor="text1" w:themeTint="A6"/>
            </w:rPr>
          </w:pPr>
          <w:r w:rsidRPr="003034EE">
            <w:rPr>
              <w:color w:val="595959" w:themeColor="text1" w:themeTint="A6"/>
            </w:rPr>
            <w:t xml:space="preserve"> </w:t>
          </w:r>
          <w:r w:rsidR="006A08D0">
            <w:rPr>
              <w:color w:val="595959" w:themeColor="text1" w:themeTint="A6"/>
            </w:rPr>
            <w:t>Geospatial Technology and</w:t>
          </w:r>
          <w:r>
            <w:rPr>
              <w:color w:val="595959" w:themeColor="text1" w:themeTint="A6"/>
            </w:rPr>
            <w:t xml:space="preserve"> Applications Center    </w:t>
          </w:r>
          <w:r w:rsidRPr="003034EE">
            <w:rPr>
              <w:color w:val="595959" w:themeColor="text1" w:themeTint="A6"/>
            </w:rPr>
            <w:t xml:space="preserve"> |  </w:t>
          </w:r>
          <w:r>
            <w:rPr>
              <w:color w:val="595959" w:themeColor="text1" w:themeTint="A6"/>
            </w:rPr>
            <w:t xml:space="preserve">  </w:t>
          </w:r>
          <w:r w:rsidRPr="003034EE">
            <w:rPr>
              <w:color w:val="595959" w:themeColor="text1" w:themeTint="A6"/>
            </w:rPr>
            <w:t xml:space="preserve"> </w:t>
          </w:r>
          <w:r w:rsidR="002609F1">
            <w:rPr>
              <w:color w:val="595959" w:themeColor="text1" w:themeTint="A6"/>
            </w:rPr>
            <w:t xml:space="preserve">EXERCISE </w:t>
          </w:r>
          <w:r>
            <w:rPr>
              <w:color w:val="595959" w:themeColor="text1" w:themeTint="A6"/>
            </w:rPr>
            <w:t xml:space="preserve">    |     </w:t>
          </w:r>
          <w:r>
            <w:rPr>
              <w:color w:val="595959" w:themeColor="text1" w:themeTint="A6"/>
            </w:rPr>
            <w:fldChar w:fldCharType="begin"/>
          </w:r>
          <w:r>
            <w:rPr>
              <w:color w:val="595959" w:themeColor="text1" w:themeTint="A6"/>
            </w:rPr>
            <w:instrText xml:space="preserve"> PAGE  \* Arabic  \* MERGEFORMAT </w:instrText>
          </w:r>
          <w:r>
            <w:rPr>
              <w:color w:val="595959" w:themeColor="text1" w:themeTint="A6"/>
            </w:rPr>
            <w:fldChar w:fldCharType="separate"/>
          </w:r>
          <w:r w:rsidR="00BE208A">
            <w:rPr>
              <w:noProof/>
              <w:color w:val="595959" w:themeColor="text1" w:themeTint="A6"/>
            </w:rPr>
            <w:t>16</w:t>
          </w:r>
          <w:r>
            <w:rPr>
              <w:color w:val="595959" w:themeColor="text1" w:themeTint="A6"/>
            </w:rPr>
            <w:fldChar w:fldCharType="end"/>
          </w:r>
        </w:p>
      </w:tc>
    </w:tr>
  </w:tbl>
  <w:p w14:paraId="1E9AE78D" w14:textId="77777777" w:rsidR="007F55A1" w:rsidRDefault="007F55A1" w:rsidP="007F55A1">
    <w:pPr>
      <w:pStyle w:val="Footer"/>
    </w:pPr>
  </w:p>
  <w:p w14:paraId="448C2A44" w14:textId="0D96AA3B" w:rsidR="007F55A1" w:rsidRPr="007F55A1" w:rsidRDefault="007F55A1" w:rsidP="007F55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698" w:type="pct"/>
      <w:tblInd w:w="1195" w:type="dxa"/>
      <w:tblCellMar>
        <w:top w:w="72" w:type="dxa"/>
        <w:left w:w="115" w:type="dxa"/>
        <w:bottom w:w="72" w:type="dxa"/>
        <w:right w:w="115" w:type="dxa"/>
      </w:tblCellMar>
      <w:tblLook w:val="04A0" w:firstRow="1" w:lastRow="0" w:firstColumn="1" w:lastColumn="0" w:noHBand="0" w:noVBand="1"/>
    </w:tblPr>
    <w:tblGrid>
      <w:gridCol w:w="8795"/>
    </w:tblGrid>
    <w:tr w:rsidR="00457727" w14:paraId="23A18790" w14:textId="77777777" w:rsidTr="00457727">
      <w:trPr>
        <w:trHeight w:val="144"/>
      </w:trPr>
      <w:tc>
        <w:tcPr>
          <w:tcW w:w="5000" w:type="pct"/>
          <w:tcBorders>
            <w:top w:val="single" w:sz="4" w:space="0" w:color="000000" w:themeColor="text1"/>
          </w:tcBorders>
        </w:tcPr>
        <w:p w14:paraId="509631F8" w14:textId="087A885A" w:rsidR="00457727" w:rsidRPr="007F55A1" w:rsidRDefault="007F55A1" w:rsidP="00324BFD">
          <w:pPr>
            <w:pStyle w:val="Footer"/>
            <w:spacing w:line="240" w:lineRule="auto"/>
            <w:jc w:val="right"/>
            <w:rPr>
              <w:color w:val="595959" w:themeColor="text1" w:themeTint="A6"/>
            </w:rPr>
          </w:pPr>
          <w:r>
            <w:rPr>
              <w:noProof/>
              <w:color w:val="595959" w:themeColor="text1" w:themeTint="A6"/>
            </w:rPr>
            <w:t>Remote Sensi</w:t>
          </w:r>
          <w:r w:rsidR="00457727" w:rsidRPr="007F55A1">
            <w:rPr>
              <w:noProof/>
              <w:color w:val="595959" w:themeColor="text1" w:themeTint="A6"/>
            </w:rPr>
            <w:t>g Applications Center</w:t>
          </w:r>
          <w:r w:rsidR="00457727" w:rsidRPr="007F55A1">
            <w:rPr>
              <w:color w:val="595959" w:themeColor="text1" w:themeTint="A6"/>
            </w:rPr>
            <w:t xml:space="preserve">  </w:t>
          </w:r>
          <w:r w:rsidRPr="007F55A1">
            <w:rPr>
              <w:color w:val="595959" w:themeColor="text1" w:themeTint="A6"/>
            </w:rPr>
            <w:t xml:space="preserve"> </w:t>
          </w:r>
          <w:r w:rsidR="00457727" w:rsidRPr="007F55A1">
            <w:rPr>
              <w:color w:val="595959" w:themeColor="text1" w:themeTint="A6"/>
            </w:rPr>
            <w:t xml:space="preserve"> </w:t>
          </w:r>
          <w:r w:rsidRPr="007F55A1">
            <w:rPr>
              <w:color w:val="595959" w:themeColor="text1" w:themeTint="A6"/>
            </w:rPr>
            <w:t xml:space="preserve">| </w:t>
          </w:r>
          <w:r w:rsidR="00457727" w:rsidRPr="007F55A1">
            <w:rPr>
              <w:color w:val="595959" w:themeColor="text1" w:themeTint="A6"/>
            </w:rPr>
            <w:t xml:space="preserve">  </w:t>
          </w:r>
          <w:r w:rsidRPr="007F55A1">
            <w:rPr>
              <w:color w:val="595959" w:themeColor="text1" w:themeTint="A6"/>
            </w:rPr>
            <w:t xml:space="preserve"> </w:t>
          </w:r>
          <w:r w:rsidR="00457727" w:rsidRPr="007F55A1">
            <w:rPr>
              <w:color w:val="595959" w:themeColor="text1" w:themeTint="A6"/>
            </w:rPr>
            <w:fldChar w:fldCharType="begin"/>
          </w:r>
          <w:r w:rsidR="00457727" w:rsidRPr="007F55A1">
            <w:rPr>
              <w:color w:val="595959" w:themeColor="text1" w:themeTint="A6"/>
            </w:rPr>
            <w:instrText xml:space="preserve"> STYLEREF  "Heading 1" </w:instrText>
          </w:r>
          <w:r w:rsidR="00457727" w:rsidRPr="007F55A1">
            <w:rPr>
              <w:color w:val="595959" w:themeColor="text1" w:themeTint="A6"/>
            </w:rPr>
            <w:fldChar w:fldCharType="separate"/>
          </w:r>
          <w:r w:rsidR="00BE208A">
            <w:rPr>
              <w:noProof/>
              <w:color w:val="595959" w:themeColor="text1" w:themeTint="A6"/>
            </w:rPr>
            <w:t>OVERVIEW:</w:t>
          </w:r>
          <w:r w:rsidR="00457727" w:rsidRPr="007F55A1">
            <w:rPr>
              <w:color w:val="595959" w:themeColor="text1" w:themeTint="A6"/>
            </w:rPr>
            <w:fldChar w:fldCharType="end"/>
          </w:r>
          <w:r w:rsidRPr="007F55A1">
            <w:rPr>
              <w:color w:val="595959" w:themeColor="text1" w:themeTint="A6"/>
            </w:rPr>
            <w:t xml:space="preserve">  </w:t>
          </w:r>
          <w:r w:rsidR="00457727" w:rsidRPr="007F55A1">
            <w:rPr>
              <w:color w:val="595959" w:themeColor="text1" w:themeTint="A6"/>
            </w:rPr>
            <w:t xml:space="preserve">  |</w:t>
          </w:r>
          <w:r w:rsidRPr="007F55A1">
            <w:rPr>
              <w:color w:val="595959" w:themeColor="text1" w:themeTint="A6"/>
            </w:rPr>
            <w:t xml:space="preserve"> </w:t>
          </w:r>
          <w:r w:rsidR="00457727" w:rsidRPr="007F55A1">
            <w:rPr>
              <w:color w:val="595959" w:themeColor="text1" w:themeTint="A6"/>
            </w:rPr>
            <w:t xml:space="preserve">    </w:t>
          </w:r>
          <w:r w:rsidR="00457727" w:rsidRPr="007F55A1">
            <w:rPr>
              <w:color w:val="595959" w:themeColor="text1" w:themeTint="A6"/>
            </w:rPr>
            <w:fldChar w:fldCharType="begin"/>
          </w:r>
          <w:r w:rsidR="00457727" w:rsidRPr="007F55A1">
            <w:rPr>
              <w:color w:val="595959" w:themeColor="text1" w:themeTint="A6"/>
            </w:rPr>
            <w:instrText xml:space="preserve"> PAGE  \* Arabic  \* MERGEFORMAT </w:instrText>
          </w:r>
          <w:r w:rsidR="00457727" w:rsidRPr="007F55A1">
            <w:rPr>
              <w:color w:val="595959" w:themeColor="text1" w:themeTint="A6"/>
            </w:rPr>
            <w:fldChar w:fldCharType="separate"/>
          </w:r>
          <w:r>
            <w:rPr>
              <w:noProof/>
              <w:color w:val="595959" w:themeColor="text1" w:themeTint="A6"/>
            </w:rPr>
            <w:t>1</w:t>
          </w:r>
          <w:r w:rsidR="00457727" w:rsidRPr="007F55A1">
            <w:rPr>
              <w:color w:val="595959" w:themeColor="text1" w:themeTint="A6"/>
            </w:rPr>
            <w:fldChar w:fldCharType="end"/>
          </w:r>
          <w:r w:rsidR="00457727" w:rsidRPr="007F55A1">
            <w:rPr>
              <w:color w:val="595959" w:themeColor="text1" w:themeTint="A6"/>
            </w:rPr>
            <w:t xml:space="preserve">    </w:t>
          </w:r>
        </w:p>
      </w:tc>
    </w:tr>
  </w:tbl>
  <w:p w14:paraId="06DA5F3B" w14:textId="71AB421F" w:rsidR="00A912B8" w:rsidRPr="00A912B8" w:rsidRDefault="008172F5" w:rsidP="00A912B8">
    <w:pPr>
      <w:pStyle w:val="Footer"/>
    </w:pPr>
    <w:r>
      <w:rPr>
        <w:noProof/>
      </w:rPr>
      <w:drawing>
        <wp:anchor distT="0" distB="0" distL="114300" distR="114300" simplePos="0" relativeHeight="251657728" behindDoc="0" locked="0" layoutInCell="1" allowOverlap="1" wp14:anchorId="0F54CCC8" wp14:editId="208AA11A">
          <wp:simplePos x="0" y="0"/>
          <wp:positionH relativeFrom="column">
            <wp:posOffset>-648934</wp:posOffset>
          </wp:positionH>
          <wp:positionV relativeFrom="paragraph">
            <wp:posOffset>-478790</wp:posOffset>
          </wp:positionV>
          <wp:extent cx="1118681" cy="619547"/>
          <wp:effectExtent l="0" t="0" r="5715" b="9525"/>
          <wp:wrapNone/>
          <wp:docPr id="11" name="Picture 11" descr="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DC8C81" w14:textId="77777777" w:rsidR="001F6746" w:rsidRDefault="001F6746" w:rsidP="00A868F9">
      <w:pPr>
        <w:spacing w:after="0"/>
      </w:pPr>
      <w:r>
        <w:separator/>
      </w:r>
    </w:p>
  </w:footnote>
  <w:footnote w:type="continuationSeparator" w:id="0">
    <w:p w14:paraId="24E832F5" w14:textId="77777777" w:rsidR="001F6746" w:rsidRDefault="001F6746" w:rsidP="00A868F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B1B60" w14:textId="23FC68FB" w:rsidR="007F55A1" w:rsidRDefault="00985E39">
    <w:pPr>
      <w:pStyle w:val="Header"/>
    </w:pPr>
    <w:r>
      <w:rPr>
        <w:noProof/>
      </w:rPr>
      <w:drawing>
        <wp:anchor distT="0" distB="0" distL="114300" distR="114300" simplePos="0" relativeHeight="251665408" behindDoc="0" locked="0" layoutInCell="1" allowOverlap="1" wp14:anchorId="2728FDCC" wp14:editId="31E7A929">
          <wp:simplePos x="0" y="0"/>
          <wp:positionH relativeFrom="column">
            <wp:posOffset>-514350</wp:posOffset>
          </wp:positionH>
          <wp:positionV relativeFrom="paragraph">
            <wp:posOffset>-241935</wp:posOffset>
          </wp:positionV>
          <wp:extent cx="2408555" cy="347980"/>
          <wp:effectExtent l="0" t="0" r="0" b="0"/>
          <wp:wrapNone/>
          <wp:docPr id="16" name="Picture 16" descr="US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DA_Signtr_wht.emf"/>
                  <pic:cNvPicPr/>
                </pic:nvPicPr>
                <pic:blipFill>
                  <a:blip r:embed="rId1">
                    <a:extLst>
                      <a:ext uri="{28A0092B-C50C-407E-A947-70E740481C1C}">
                        <a14:useLocalDpi xmlns:a14="http://schemas.microsoft.com/office/drawing/2010/main" val="0"/>
                      </a:ext>
                    </a:extLst>
                  </a:blip>
                  <a:stretch>
                    <a:fillRect/>
                  </a:stretch>
                </pic:blipFill>
                <pic:spPr>
                  <a:xfrm>
                    <a:off x="0" y="0"/>
                    <a:ext cx="2408555" cy="347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41EB475" wp14:editId="78C96D30">
              <wp:simplePos x="0" y="0"/>
              <wp:positionH relativeFrom="column">
                <wp:posOffset>-914400</wp:posOffset>
              </wp:positionH>
              <wp:positionV relativeFrom="paragraph">
                <wp:posOffset>-822960</wp:posOffset>
              </wp:positionV>
              <wp:extent cx="7762875" cy="1028700"/>
              <wp:effectExtent l="0" t="0" r="28575" b="19050"/>
              <wp:wrapTopAndBottom/>
              <wp:docPr id="15" name="Rectangle 15"/>
              <wp:cNvGraphicFramePr/>
              <a:graphic xmlns:a="http://schemas.openxmlformats.org/drawingml/2006/main">
                <a:graphicData uri="http://schemas.microsoft.com/office/word/2010/wordprocessingShape">
                  <wps:wsp>
                    <wps:cNvSpPr/>
                    <wps:spPr>
                      <a:xfrm>
                        <a:off x="0" y="0"/>
                        <a:ext cx="7762875" cy="102870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1BD888E" id="Rectangle 15" o:spid="_x0000_s1026" style="position:absolute;margin-left:-1in;margin-top:-64.8pt;width:611.25pt;height:8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" fillcolor="#8ab833 [3205]" strokecolor="#8ab833 [3205]" strokeweight="2pt">
              <w10:wrap type="topAndBottom"/>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8B4445" w14:textId="2B78861C" w:rsidR="00CD7840" w:rsidRPr="00FC0E27" w:rsidRDefault="004C772B" w:rsidP="009946D2">
    <w:pPr>
      <w:pStyle w:val="Header"/>
      <w:ind w:left="-1440" w:right="-1440"/>
    </w:pPr>
    <w:r>
      <w:rPr>
        <w:noProof/>
      </w:rPr>
      <w:drawing>
        <wp:anchor distT="0" distB="0" distL="114300" distR="114300" simplePos="0" relativeHeight="251660288" behindDoc="0" locked="0" layoutInCell="1" allowOverlap="1" wp14:anchorId="1D134EAF" wp14:editId="6CCBF320">
          <wp:simplePos x="0" y="0"/>
          <wp:positionH relativeFrom="column">
            <wp:posOffset>-492389</wp:posOffset>
          </wp:positionH>
          <wp:positionV relativeFrom="paragraph">
            <wp:posOffset>-344170</wp:posOffset>
          </wp:positionV>
          <wp:extent cx="2428875" cy="35109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DA_Signtr_wht.emf"/>
                  <pic:cNvPicPr/>
                </pic:nvPicPr>
                <pic:blipFill>
                  <a:blip r:embed="rId1">
                    <a:extLst>
                      <a:ext uri="{28A0092B-C50C-407E-A947-70E740481C1C}">
                        <a14:useLocalDpi xmlns:a14="http://schemas.microsoft.com/office/drawing/2010/main" val="0"/>
                      </a:ext>
                    </a:extLst>
                  </a:blip>
                  <a:stretch>
                    <a:fillRect/>
                  </a:stretch>
                </pic:blipFill>
                <pic:spPr>
                  <a:xfrm>
                    <a:off x="0" y="0"/>
                    <a:ext cx="2428875" cy="35109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752" behindDoc="0" locked="0" layoutInCell="1" allowOverlap="1" wp14:anchorId="653AB680" wp14:editId="0ACF2C74">
              <wp:simplePos x="0" y="0"/>
              <wp:positionH relativeFrom="column">
                <wp:posOffset>-914400</wp:posOffset>
              </wp:positionH>
              <wp:positionV relativeFrom="paragraph">
                <wp:posOffset>-803910</wp:posOffset>
              </wp:positionV>
              <wp:extent cx="7753350" cy="981075"/>
              <wp:effectExtent l="0" t="0" r="19050" b="28575"/>
              <wp:wrapTopAndBottom/>
              <wp:docPr id="2" name="Rectangle 2"/>
              <wp:cNvGraphicFramePr/>
              <a:graphic xmlns:a="http://schemas.openxmlformats.org/drawingml/2006/main">
                <a:graphicData uri="http://schemas.microsoft.com/office/word/2010/wordprocessingShape">
                  <wps:wsp>
                    <wps:cNvSpPr/>
                    <wps:spPr>
                      <a:xfrm>
                        <a:off x="0" y="0"/>
                        <a:ext cx="7753350" cy="98107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5F8F5CE" id="Rectangle 2" o:spid="_x0000_s1026" style="position:absolute;margin-left:-1in;margin-top:-63.3pt;width:610.5pt;height:77.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" fillcolor="#8ab833 [3205]" strokecolor="#8ab833 [3205]" strokeweight="2pt">
              <w10:wrap type="topAndBottom"/>
            </v:rect>
          </w:pict>
        </mc:Fallback>
      </mc:AlternateContent>
    </w:r>
    <w:r w:rsidR="00CD7840">
      <w:tab/>
    </w:r>
    <w:r w:rsidR="00CD7840">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06B05"/>
    <w:multiLevelType w:val="multilevel"/>
    <w:tmpl w:val="503688D4"/>
    <w:numStyleLink w:val="RSACbullets"/>
  </w:abstractNum>
  <w:abstractNum w:abstractNumId="1" w15:restartNumberingAfterBreak="0">
    <w:nsid w:val="04682F12"/>
    <w:multiLevelType w:val="hybridMultilevel"/>
    <w:tmpl w:val="07CED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E3D48"/>
    <w:multiLevelType w:val="multilevel"/>
    <w:tmpl w:val="503688D4"/>
    <w:numStyleLink w:val="RSACbullets"/>
  </w:abstractNum>
  <w:abstractNum w:abstractNumId="3" w15:restartNumberingAfterBreak="0">
    <w:nsid w:val="12C00009"/>
    <w:multiLevelType w:val="multilevel"/>
    <w:tmpl w:val="503688D4"/>
    <w:numStyleLink w:val="RSACbullets"/>
  </w:abstractNum>
  <w:abstractNum w:abstractNumId="4" w15:restartNumberingAfterBreak="0">
    <w:nsid w:val="135C6164"/>
    <w:multiLevelType w:val="multilevel"/>
    <w:tmpl w:val="D3141CB6"/>
    <w:lvl w:ilvl="0">
      <w:start w:val="1"/>
      <w:numFmt w:val="upperLetter"/>
      <w:lvlText w:val="%1."/>
      <w:lvlJc w:val="left"/>
      <w:pPr>
        <w:ind w:left="720" w:hanging="720"/>
      </w:pPr>
      <w:rPr>
        <w:rFonts w:asciiTheme="majorHAnsi" w:hAnsiTheme="majorHAnsi" w:hint="default"/>
        <w:sz w:val="28"/>
      </w:rPr>
    </w:lvl>
    <w:lvl w:ilvl="1">
      <w:start w:val="1"/>
      <w:numFmt w:val="decimal"/>
      <w:lvlText w:val="%2."/>
      <w:lvlJc w:val="left"/>
      <w:pPr>
        <w:ind w:left="1440" w:hanging="720"/>
      </w:pPr>
      <w:rPr>
        <w:rFonts w:hint="default"/>
      </w:rPr>
    </w:lvl>
    <w:lvl w:ilvl="2">
      <w:start w:val="1"/>
      <w:numFmt w:val="lowerRoman"/>
      <w:lvlText w:val="%3."/>
      <w:lvlJc w:val="left"/>
      <w:pPr>
        <w:ind w:left="2160" w:hanging="720"/>
      </w:pPr>
      <w:rPr>
        <w:rFonts w:hint="default"/>
      </w:rPr>
    </w:lvl>
    <w:lvl w:ilvl="3">
      <w:start w:val="1"/>
      <w:numFmt w:val="lowerLetter"/>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lowerRoman"/>
      <w:lvlText w:val="%6."/>
      <w:lvlJc w:val="left"/>
      <w:pPr>
        <w:ind w:left="4320" w:hanging="720"/>
      </w:pPr>
      <w:rPr>
        <w:rFonts w:hint="default"/>
      </w:rPr>
    </w:lvl>
    <w:lvl w:ilvl="6">
      <w:start w:val="1"/>
      <w:numFmt w:val="lowerLetter"/>
      <w:lvlText w:val="%7."/>
      <w:lvlJc w:val="left"/>
      <w:pPr>
        <w:tabs>
          <w:tab w:val="num" w:pos="4392"/>
        </w:tabs>
        <w:ind w:left="5040" w:hanging="720"/>
      </w:pPr>
      <w:rPr>
        <w:rFonts w:hint="default"/>
      </w:rPr>
    </w:lvl>
    <w:lvl w:ilvl="7">
      <w:start w:val="1"/>
      <w:numFmt w:val="decimal"/>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5" w15:restartNumberingAfterBreak="0">
    <w:nsid w:val="20C71D9D"/>
    <w:multiLevelType w:val="hybridMultilevel"/>
    <w:tmpl w:val="8CEC9EAE"/>
    <w:lvl w:ilvl="0" w:tplc="04090005">
      <w:start w:val="1"/>
      <w:numFmt w:val="bullet"/>
      <w:lvlText w:val=""/>
      <w:lvlJc w:val="left"/>
      <w:pPr>
        <w:ind w:left="720" w:hanging="360"/>
      </w:pPr>
      <w:rPr>
        <w:rFonts w:ascii="Wingdings" w:hAnsi="Wingdings"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80705B"/>
    <w:multiLevelType w:val="hybridMultilevel"/>
    <w:tmpl w:val="BDE48D2E"/>
    <w:lvl w:ilvl="0" w:tplc="975ABB5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8C813F8"/>
    <w:multiLevelType w:val="multilevel"/>
    <w:tmpl w:val="503688D4"/>
    <w:numStyleLink w:val="RSACbullets"/>
  </w:abstractNum>
  <w:abstractNum w:abstractNumId="8" w15:restartNumberingAfterBreak="0">
    <w:nsid w:val="3F5E4C00"/>
    <w:multiLevelType w:val="hybridMultilevel"/>
    <w:tmpl w:val="A036BB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FAE2F63"/>
    <w:multiLevelType w:val="multilevel"/>
    <w:tmpl w:val="503688D4"/>
    <w:styleLink w:val="RSACbullets"/>
    <w:lvl w:ilvl="0">
      <w:start w:val="1"/>
      <w:numFmt w:val="upperLetter"/>
      <w:pStyle w:val="Level1"/>
      <w:suff w:val="space"/>
      <w:lvlText w:val="%1."/>
      <w:lvlJc w:val="left"/>
      <w:pPr>
        <w:ind w:left="360" w:hanging="360"/>
      </w:pPr>
      <w:rPr>
        <w:rFonts w:asciiTheme="majorHAnsi" w:hAnsiTheme="majorHAnsi" w:hint="default"/>
        <w:b/>
        <w:i w:val="0"/>
        <w:color w:val="3E762A" w:themeColor="accent1" w:themeShade="BF"/>
        <w:sz w:val="32"/>
      </w:rPr>
    </w:lvl>
    <w:lvl w:ilvl="1">
      <w:start w:val="1"/>
      <w:numFmt w:val="decimal"/>
      <w:lvlText w:val="%2."/>
      <w:lvlJc w:val="left"/>
      <w:pPr>
        <w:ind w:left="720" w:hanging="360"/>
      </w:pPr>
      <w:rPr>
        <w:rFonts w:ascii="Calibri" w:hAnsi="Calibri" w:hint="default"/>
        <w:sz w:val="22"/>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suff w:val="space"/>
      <w:lvlText w:val="%7."/>
      <w:lvlJc w:val="left"/>
      <w:pPr>
        <w:ind w:left="2520" w:hanging="360"/>
      </w:pPr>
      <w:rPr>
        <w:rFonts w:hint="default"/>
      </w:rPr>
    </w:lvl>
    <w:lvl w:ilvl="7">
      <w:start w:val="1"/>
      <w:numFmt w:val="decimal"/>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0" w15:restartNumberingAfterBreak="0">
    <w:nsid w:val="42CC40D8"/>
    <w:multiLevelType w:val="multilevel"/>
    <w:tmpl w:val="503688D4"/>
    <w:numStyleLink w:val="RSACbullets"/>
  </w:abstractNum>
  <w:abstractNum w:abstractNumId="11" w15:restartNumberingAfterBreak="0">
    <w:nsid w:val="42ED4D24"/>
    <w:multiLevelType w:val="hybridMultilevel"/>
    <w:tmpl w:val="7F30DB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34D34B2"/>
    <w:multiLevelType w:val="hybridMultilevel"/>
    <w:tmpl w:val="B5F04DEE"/>
    <w:lvl w:ilvl="0" w:tplc="F814DD7C">
      <w:start w:val="1"/>
      <w:numFmt w:val="bullet"/>
      <w:lvlText w:val=""/>
      <w:lvlJc w:val="left"/>
      <w:pPr>
        <w:ind w:left="720" w:hanging="360"/>
      </w:pPr>
      <w:rPr>
        <w:rFonts w:ascii="Symbol" w:hAnsi="Symbol"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757190"/>
    <w:multiLevelType w:val="hybridMultilevel"/>
    <w:tmpl w:val="F9DAE888"/>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0C5DB5"/>
    <w:multiLevelType w:val="multilevel"/>
    <w:tmpl w:val="503688D4"/>
    <w:numStyleLink w:val="RSACbullets"/>
  </w:abstractNum>
  <w:abstractNum w:abstractNumId="15" w15:restartNumberingAfterBreak="0">
    <w:nsid w:val="4EFD160B"/>
    <w:multiLevelType w:val="hybridMultilevel"/>
    <w:tmpl w:val="3FC4B7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147B9F"/>
    <w:multiLevelType w:val="hybridMultilevel"/>
    <w:tmpl w:val="9D960C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1B83818"/>
    <w:multiLevelType w:val="hybridMultilevel"/>
    <w:tmpl w:val="764EE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165B5A"/>
    <w:multiLevelType w:val="hybridMultilevel"/>
    <w:tmpl w:val="CB0C1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31B6CFA"/>
    <w:multiLevelType w:val="multilevel"/>
    <w:tmpl w:val="503688D4"/>
    <w:numStyleLink w:val="RSACbullets"/>
  </w:abstractNum>
  <w:abstractNum w:abstractNumId="20" w15:restartNumberingAfterBreak="0">
    <w:nsid w:val="575819C9"/>
    <w:multiLevelType w:val="multilevel"/>
    <w:tmpl w:val="503688D4"/>
    <w:numStyleLink w:val="RSACbullets"/>
  </w:abstractNum>
  <w:abstractNum w:abstractNumId="21" w15:restartNumberingAfterBreak="0">
    <w:nsid w:val="581D1E67"/>
    <w:multiLevelType w:val="multilevel"/>
    <w:tmpl w:val="503688D4"/>
    <w:numStyleLink w:val="RSACbullets"/>
  </w:abstractNum>
  <w:abstractNum w:abstractNumId="22" w15:restartNumberingAfterBreak="0">
    <w:nsid w:val="5908584C"/>
    <w:multiLevelType w:val="multilevel"/>
    <w:tmpl w:val="EFA05B3E"/>
    <w:lvl w:ilvl="0">
      <w:start w:val="1"/>
      <w:numFmt w:val="decimal"/>
      <w:pStyle w:val="ListA1"/>
      <w:suff w:val="space"/>
      <w:lvlText w:val="Part %1:"/>
      <w:lvlJc w:val="left"/>
      <w:pPr>
        <w:ind w:left="360" w:hanging="360"/>
      </w:pPr>
      <w:rPr>
        <w:rFonts w:hint="default"/>
      </w:rPr>
    </w:lvl>
    <w:lvl w:ilvl="1">
      <w:start w:val="1"/>
      <w:numFmt w:val="upperLetter"/>
      <w:pStyle w:val="ListA2"/>
      <w:suff w:val="space"/>
      <w:lvlText w:val="%2."/>
      <w:lvlJc w:val="left"/>
      <w:pPr>
        <w:ind w:left="720" w:hanging="360"/>
      </w:pPr>
      <w:rPr>
        <w:rFonts w:hint="default"/>
      </w:rPr>
    </w:lvl>
    <w:lvl w:ilvl="2">
      <w:start w:val="1"/>
      <w:numFmt w:val="decimal"/>
      <w:pStyle w:val="ListA3"/>
      <w:suff w:val="space"/>
      <w:lvlText w:val="%3."/>
      <w:lvlJc w:val="left"/>
      <w:pPr>
        <w:ind w:left="936" w:hanging="216"/>
      </w:pPr>
      <w:rPr>
        <w:rFonts w:hint="default"/>
      </w:rPr>
    </w:lvl>
    <w:lvl w:ilvl="3">
      <w:start w:val="1"/>
      <w:numFmt w:val="lowerRoman"/>
      <w:pStyle w:val="ListA4"/>
      <w:suff w:val="space"/>
      <w:lvlText w:val="%4."/>
      <w:lvlJc w:val="left"/>
      <w:pPr>
        <w:ind w:left="1566" w:hanging="216"/>
      </w:pPr>
      <w:rPr>
        <w:rFonts w:hint="default"/>
        <w:b w:val="0"/>
      </w:rPr>
    </w:lvl>
    <w:lvl w:ilvl="4">
      <w:start w:val="1"/>
      <w:numFmt w:val="lowerLetter"/>
      <w:pStyle w:val="ListA5"/>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ACD2C35"/>
    <w:multiLevelType w:val="hybridMultilevel"/>
    <w:tmpl w:val="3042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832321"/>
    <w:multiLevelType w:val="multilevel"/>
    <w:tmpl w:val="503688D4"/>
    <w:numStyleLink w:val="RSACbullets"/>
  </w:abstractNum>
  <w:abstractNum w:abstractNumId="25" w15:restartNumberingAfterBreak="0">
    <w:nsid w:val="5EB9209A"/>
    <w:multiLevelType w:val="multilevel"/>
    <w:tmpl w:val="503688D4"/>
    <w:numStyleLink w:val="RSACbullets"/>
  </w:abstractNum>
  <w:abstractNum w:abstractNumId="26" w15:restartNumberingAfterBreak="0">
    <w:nsid w:val="624121E9"/>
    <w:multiLevelType w:val="hybridMultilevel"/>
    <w:tmpl w:val="ADC6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6A679F"/>
    <w:multiLevelType w:val="hybridMultilevel"/>
    <w:tmpl w:val="CFC8AD64"/>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6F2132"/>
    <w:multiLevelType w:val="hybridMultilevel"/>
    <w:tmpl w:val="4C9684FE"/>
    <w:lvl w:ilvl="0" w:tplc="04090005">
      <w:start w:val="1"/>
      <w:numFmt w:val="bullet"/>
      <w:lvlText w:val=""/>
      <w:lvlJc w:val="left"/>
      <w:pPr>
        <w:ind w:left="720" w:hanging="360"/>
      </w:pPr>
      <w:rPr>
        <w:rFonts w:ascii="Wingdings" w:hAnsi="Wingdings"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8C28A0"/>
    <w:multiLevelType w:val="hybridMultilevel"/>
    <w:tmpl w:val="2E3650D6"/>
    <w:lvl w:ilvl="0" w:tplc="DFBCDD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AA73784"/>
    <w:multiLevelType w:val="multilevel"/>
    <w:tmpl w:val="503688D4"/>
    <w:numStyleLink w:val="RSACbullets"/>
  </w:abstractNum>
  <w:abstractNum w:abstractNumId="31" w15:restartNumberingAfterBreak="0">
    <w:nsid w:val="7B801EB1"/>
    <w:multiLevelType w:val="multilevel"/>
    <w:tmpl w:val="503688D4"/>
    <w:numStyleLink w:val="RSACbullets"/>
  </w:abstractNum>
  <w:abstractNum w:abstractNumId="32" w15:restartNumberingAfterBreak="0">
    <w:nsid w:val="7D7D7C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9"/>
  </w:num>
  <w:num w:numId="2">
    <w:abstractNumId w:val="18"/>
  </w:num>
  <w:num w:numId="3">
    <w:abstractNumId w:val="1"/>
  </w:num>
  <w:num w:numId="4">
    <w:abstractNumId w:val="11"/>
  </w:num>
  <w:num w:numId="5">
    <w:abstractNumId w:val="11"/>
  </w:num>
  <w:num w:numId="6">
    <w:abstractNumId w:val="15"/>
  </w:num>
  <w:num w:numId="7">
    <w:abstractNumId w:val="6"/>
  </w:num>
  <w:num w:numId="8">
    <w:abstractNumId w:val="16"/>
  </w:num>
  <w:num w:numId="9">
    <w:abstractNumId w:val="32"/>
  </w:num>
  <w:num w:numId="10">
    <w:abstractNumId w:val="9"/>
  </w:num>
  <w:num w:numId="11">
    <w:abstractNumId w:val="0"/>
  </w:num>
  <w:num w:numId="12">
    <w:abstractNumId w:val="4"/>
  </w:num>
  <w:num w:numId="13">
    <w:abstractNumId w:val="14"/>
  </w:num>
  <w:num w:numId="14">
    <w:abstractNumId w:val="24"/>
  </w:num>
  <w:num w:numId="15">
    <w:abstractNumId w:val="10"/>
  </w:num>
  <w:num w:numId="16">
    <w:abstractNumId w:val="2"/>
  </w:num>
  <w:num w:numId="17">
    <w:abstractNumId w:val="3"/>
  </w:num>
  <w:num w:numId="18">
    <w:abstractNumId w:val="25"/>
  </w:num>
  <w:num w:numId="19">
    <w:abstractNumId w:val="20"/>
  </w:num>
  <w:num w:numId="20">
    <w:abstractNumId w:val="21"/>
  </w:num>
  <w:num w:numId="21">
    <w:abstractNumId w:val="30"/>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num>
  <w:num w:numId="24">
    <w:abstractNumId w:val="19"/>
  </w:num>
  <w:num w:numId="25">
    <w:abstractNumId w:val="7"/>
  </w:num>
  <w:num w:numId="26">
    <w:abstractNumId w:val="27"/>
  </w:num>
  <w:num w:numId="27">
    <w:abstractNumId w:val="13"/>
  </w:num>
  <w:num w:numId="28">
    <w:abstractNumId w:val="22"/>
  </w:num>
  <w:num w:numId="29">
    <w:abstractNumId w:val="23"/>
  </w:num>
  <w:num w:numId="30">
    <w:abstractNumId w:val="26"/>
  </w:num>
  <w:num w:numId="31">
    <w:abstractNumId w:val="12"/>
  </w:num>
  <w:num w:numId="32">
    <w:abstractNumId w:val="5"/>
  </w:num>
  <w:num w:numId="33">
    <w:abstractNumId w:val="28"/>
  </w:num>
  <w:num w:numId="34">
    <w:abstractNumId w:val="17"/>
  </w:num>
  <w:num w:numId="35">
    <w:abstractNumId w:val="22"/>
  </w:num>
  <w:num w:numId="36">
    <w:abstractNumId w:val="22"/>
  </w:num>
  <w:num w:numId="37">
    <w:abstractNumId w:val="22"/>
  </w:num>
  <w:num w:numId="38">
    <w:abstractNumId w:val="22"/>
  </w:num>
  <w:num w:numId="39">
    <w:abstractNumId w:val="22"/>
  </w:num>
  <w:num w:numId="40">
    <w:abstractNumId w:val="22"/>
  </w:num>
  <w:num w:numId="41">
    <w:abstractNumId w:val="22"/>
  </w:num>
  <w:num w:numId="42">
    <w:abstractNumId w:val="22"/>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2"/>
  </w:num>
  <w:num w:numId="46">
    <w:abstractNumId w:val="22"/>
  </w:num>
  <w:num w:numId="47">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mpbell, Leah - FS">
    <w15:presenceInfo w15:providerId="AD" w15:userId="S::Leah.Campbell@usda.gov::b4f4e369-05c2-4514-b598-e1ee48d8351d"/>
  </w15:person>
  <w15:person w15:author="Housman, Ian W -FS">
    <w15:presenceInfo w15:providerId="AD" w15:userId="S-1-5-21-2443529608-3098792306-3041422421-284264"/>
  </w15:person>
  <w15:person w15:author="Goetz, Wendy -FS">
    <w15:presenceInfo w15:providerId="AD" w15:userId="S-1-5-21-2443529608-3098792306-3041422421-267595"/>
  </w15:person>
  <w15:person w15:author="Russon, Holly - FS, Salt Lake City, UT">
    <w15:presenceInfo w15:providerId="AD" w15:userId="S-1-5-21-2443529608-3098792306-3041422421-8481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markup="0"/>
  <w:trackRevisions/>
  <w:documentProtection w:edit="readOnly" w:enforcement="0"/>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8F9"/>
    <w:rsid w:val="00015709"/>
    <w:rsid w:val="000271AB"/>
    <w:rsid w:val="00030CBF"/>
    <w:rsid w:val="000333CA"/>
    <w:rsid w:val="0003685D"/>
    <w:rsid w:val="00043483"/>
    <w:rsid w:val="000556EA"/>
    <w:rsid w:val="00060280"/>
    <w:rsid w:val="00064108"/>
    <w:rsid w:val="00076DA5"/>
    <w:rsid w:val="00081A1E"/>
    <w:rsid w:val="00083352"/>
    <w:rsid w:val="00095FA9"/>
    <w:rsid w:val="0009620E"/>
    <w:rsid w:val="00097A0C"/>
    <w:rsid w:val="00097E02"/>
    <w:rsid w:val="000A5E1C"/>
    <w:rsid w:val="000B3177"/>
    <w:rsid w:val="000B52D6"/>
    <w:rsid w:val="000C304E"/>
    <w:rsid w:val="000C5ADD"/>
    <w:rsid w:val="000D0A60"/>
    <w:rsid w:val="000D1DF2"/>
    <w:rsid w:val="000D5E09"/>
    <w:rsid w:val="000F4668"/>
    <w:rsid w:val="000F679C"/>
    <w:rsid w:val="000F7566"/>
    <w:rsid w:val="00100D77"/>
    <w:rsid w:val="00103A7A"/>
    <w:rsid w:val="00112892"/>
    <w:rsid w:val="001135BF"/>
    <w:rsid w:val="001211D8"/>
    <w:rsid w:val="00122B01"/>
    <w:rsid w:val="00127DFC"/>
    <w:rsid w:val="001413D3"/>
    <w:rsid w:val="00141BAA"/>
    <w:rsid w:val="001421B2"/>
    <w:rsid w:val="0014310A"/>
    <w:rsid w:val="001443EF"/>
    <w:rsid w:val="00150FDE"/>
    <w:rsid w:val="00153CDB"/>
    <w:rsid w:val="00154176"/>
    <w:rsid w:val="001629FC"/>
    <w:rsid w:val="001657A1"/>
    <w:rsid w:val="00171585"/>
    <w:rsid w:val="00193BF0"/>
    <w:rsid w:val="00197A49"/>
    <w:rsid w:val="001A2B3D"/>
    <w:rsid w:val="001C5FF6"/>
    <w:rsid w:val="001C727B"/>
    <w:rsid w:val="001D10A4"/>
    <w:rsid w:val="001D67F8"/>
    <w:rsid w:val="001D70D4"/>
    <w:rsid w:val="001E1F14"/>
    <w:rsid w:val="001E50EC"/>
    <w:rsid w:val="001E54AD"/>
    <w:rsid w:val="001F1A87"/>
    <w:rsid w:val="001F6746"/>
    <w:rsid w:val="0020040D"/>
    <w:rsid w:val="002021D5"/>
    <w:rsid w:val="002166E8"/>
    <w:rsid w:val="00216E04"/>
    <w:rsid w:val="00234739"/>
    <w:rsid w:val="00236DA4"/>
    <w:rsid w:val="00240994"/>
    <w:rsid w:val="00241DEC"/>
    <w:rsid w:val="00243369"/>
    <w:rsid w:val="00250B9C"/>
    <w:rsid w:val="002549E2"/>
    <w:rsid w:val="002609F1"/>
    <w:rsid w:val="00260CA4"/>
    <w:rsid w:val="00260F1E"/>
    <w:rsid w:val="002643C4"/>
    <w:rsid w:val="002731C6"/>
    <w:rsid w:val="00282A96"/>
    <w:rsid w:val="002A10C4"/>
    <w:rsid w:val="002A5B6C"/>
    <w:rsid w:val="002A5E88"/>
    <w:rsid w:val="002A77C9"/>
    <w:rsid w:val="002B6A66"/>
    <w:rsid w:val="002D1E57"/>
    <w:rsid w:val="002D2B7A"/>
    <w:rsid w:val="002D7127"/>
    <w:rsid w:val="002D7E67"/>
    <w:rsid w:val="002E37C3"/>
    <w:rsid w:val="002E7815"/>
    <w:rsid w:val="002F08C4"/>
    <w:rsid w:val="003034EE"/>
    <w:rsid w:val="00307C03"/>
    <w:rsid w:val="003110DC"/>
    <w:rsid w:val="00324BFD"/>
    <w:rsid w:val="00326507"/>
    <w:rsid w:val="003318EA"/>
    <w:rsid w:val="00333F15"/>
    <w:rsid w:val="003353A3"/>
    <w:rsid w:val="0034510A"/>
    <w:rsid w:val="00346294"/>
    <w:rsid w:val="0034784B"/>
    <w:rsid w:val="00352858"/>
    <w:rsid w:val="00354A1D"/>
    <w:rsid w:val="003564EB"/>
    <w:rsid w:val="0037407A"/>
    <w:rsid w:val="003766BA"/>
    <w:rsid w:val="00376D08"/>
    <w:rsid w:val="003868A0"/>
    <w:rsid w:val="003872B2"/>
    <w:rsid w:val="00393732"/>
    <w:rsid w:val="00394274"/>
    <w:rsid w:val="00396C5D"/>
    <w:rsid w:val="0039724E"/>
    <w:rsid w:val="003A3F46"/>
    <w:rsid w:val="003A747E"/>
    <w:rsid w:val="003B7E66"/>
    <w:rsid w:val="003C1990"/>
    <w:rsid w:val="003C2F14"/>
    <w:rsid w:val="003C339E"/>
    <w:rsid w:val="003C67FD"/>
    <w:rsid w:val="003D0680"/>
    <w:rsid w:val="003D17B5"/>
    <w:rsid w:val="003D29FE"/>
    <w:rsid w:val="003E25D2"/>
    <w:rsid w:val="003E5463"/>
    <w:rsid w:val="003F0C78"/>
    <w:rsid w:val="003F507D"/>
    <w:rsid w:val="003F57CB"/>
    <w:rsid w:val="003F6098"/>
    <w:rsid w:val="0040037A"/>
    <w:rsid w:val="00404862"/>
    <w:rsid w:val="00404905"/>
    <w:rsid w:val="00412BFA"/>
    <w:rsid w:val="00412CC2"/>
    <w:rsid w:val="00415521"/>
    <w:rsid w:val="0041627A"/>
    <w:rsid w:val="00422406"/>
    <w:rsid w:val="0043054B"/>
    <w:rsid w:val="00436303"/>
    <w:rsid w:val="0043740A"/>
    <w:rsid w:val="0045349B"/>
    <w:rsid w:val="00455A03"/>
    <w:rsid w:val="00456A57"/>
    <w:rsid w:val="00457727"/>
    <w:rsid w:val="0047200C"/>
    <w:rsid w:val="00480B51"/>
    <w:rsid w:val="00482F6F"/>
    <w:rsid w:val="004840D9"/>
    <w:rsid w:val="0048626E"/>
    <w:rsid w:val="00494115"/>
    <w:rsid w:val="004950AA"/>
    <w:rsid w:val="004A0715"/>
    <w:rsid w:val="004A26B2"/>
    <w:rsid w:val="004A3B17"/>
    <w:rsid w:val="004A4BE6"/>
    <w:rsid w:val="004B1BC2"/>
    <w:rsid w:val="004B280E"/>
    <w:rsid w:val="004B6BC3"/>
    <w:rsid w:val="004C46A2"/>
    <w:rsid w:val="004C752B"/>
    <w:rsid w:val="004C772B"/>
    <w:rsid w:val="004C7A0A"/>
    <w:rsid w:val="004D0C3D"/>
    <w:rsid w:val="004D18A3"/>
    <w:rsid w:val="004D4FC0"/>
    <w:rsid w:val="004E7313"/>
    <w:rsid w:val="004F383A"/>
    <w:rsid w:val="00504D67"/>
    <w:rsid w:val="00506F5A"/>
    <w:rsid w:val="0052573C"/>
    <w:rsid w:val="00527066"/>
    <w:rsid w:val="00536AE7"/>
    <w:rsid w:val="0054747C"/>
    <w:rsid w:val="00547AD8"/>
    <w:rsid w:val="00554ACF"/>
    <w:rsid w:val="0055518B"/>
    <w:rsid w:val="0056232E"/>
    <w:rsid w:val="0056352C"/>
    <w:rsid w:val="00564E57"/>
    <w:rsid w:val="00573170"/>
    <w:rsid w:val="005736BB"/>
    <w:rsid w:val="005742AF"/>
    <w:rsid w:val="00577D62"/>
    <w:rsid w:val="00582CAC"/>
    <w:rsid w:val="00585EC3"/>
    <w:rsid w:val="00586CA7"/>
    <w:rsid w:val="00591933"/>
    <w:rsid w:val="005A30B0"/>
    <w:rsid w:val="005B3125"/>
    <w:rsid w:val="005B6051"/>
    <w:rsid w:val="005B6625"/>
    <w:rsid w:val="005C4600"/>
    <w:rsid w:val="005C4B1D"/>
    <w:rsid w:val="005E54D7"/>
    <w:rsid w:val="005E5CCE"/>
    <w:rsid w:val="005F003B"/>
    <w:rsid w:val="005F2679"/>
    <w:rsid w:val="005F2B19"/>
    <w:rsid w:val="005F5163"/>
    <w:rsid w:val="00603471"/>
    <w:rsid w:val="00604BD4"/>
    <w:rsid w:val="006068E9"/>
    <w:rsid w:val="00606C5B"/>
    <w:rsid w:val="006128E8"/>
    <w:rsid w:val="00620041"/>
    <w:rsid w:val="006226F8"/>
    <w:rsid w:val="00626D73"/>
    <w:rsid w:val="00633C1F"/>
    <w:rsid w:val="00633DFA"/>
    <w:rsid w:val="00634F68"/>
    <w:rsid w:val="006411D5"/>
    <w:rsid w:val="00641D3F"/>
    <w:rsid w:val="006447BC"/>
    <w:rsid w:val="00646294"/>
    <w:rsid w:val="00646B43"/>
    <w:rsid w:val="006516A8"/>
    <w:rsid w:val="006546D4"/>
    <w:rsid w:val="00655E37"/>
    <w:rsid w:val="00660E36"/>
    <w:rsid w:val="00661065"/>
    <w:rsid w:val="0066183F"/>
    <w:rsid w:val="00663300"/>
    <w:rsid w:val="0066743B"/>
    <w:rsid w:val="00674748"/>
    <w:rsid w:val="00675DA0"/>
    <w:rsid w:val="00676B0F"/>
    <w:rsid w:val="006836EE"/>
    <w:rsid w:val="00685AD1"/>
    <w:rsid w:val="00691EC2"/>
    <w:rsid w:val="00692952"/>
    <w:rsid w:val="00695A70"/>
    <w:rsid w:val="006A08D0"/>
    <w:rsid w:val="006A0CED"/>
    <w:rsid w:val="006A2C76"/>
    <w:rsid w:val="006A4D4D"/>
    <w:rsid w:val="006A62A6"/>
    <w:rsid w:val="006B4C7C"/>
    <w:rsid w:val="006B7A09"/>
    <w:rsid w:val="006D1049"/>
    <w:rsid w:val="006E712C"/>
    <w:rsid w:val="006F55D4"/>
    <w:rsid w:val="007019F2"/>
    <w:rsid w:val="00715CFA"/>
    <w:rsid w:val="00717739"/>
    <w:rsid w:val="00722B81"/>
    <w:rsid w:val="00722E0D"/>
    <w:rsid w:val="00724B7E"/>
    <w:rsid w:val="00727CCE"/>
    <w:rsid w:val="00731473"/>
    <w:rsid w:val="0073727C"/>
    <w:rsid w:val="007579F8"/>
    <w:rsid w:val="0076003F"/>
    <w:rsid w:val="00761805"/>
    <w:rsid w:val="007775E7"/>
    <w:rsid w:val="007826F9"/>
    <w:rsid w:val="00785F4D"/>
    <w:rsid w:val="00790AD6"/>
    <w:rsid w:val="007A4128"/>
    <w:rsid w:val="007B47F2"/>
    <w:rsid w:val="007B4EEB"/>
    <w:rsid w:val="007B62D0"/>
    <w:rsid w:val="007C44A3"/>
    <w:rsid w:val="007C4DC3"/>
    <w:rsid w:val="007C6F08"/>
    <w:rsid w:val="007D03F9"/>
    <w:rsid w:val="007D2AEC"/>
    <w:rsid w:val="007D7FD2"/>
    <w:rsid w:val="007E2245"/>
    <w:rsid w:val="007E25F7"/>
    <w:rsid w:val="007F1683"/>
    <w:rsid w:val="007F2523"/>
    <w:rsid w:val="007F2FB5"/>
    <w:rsid w:val="007F3901"/>
    <w:rsid w:val="007F4CE6"/>
    <w:rsid w:val="007F55A1"/>
    <w:rsid w:val="007F5837"/>
    <w:rsid w:val="00800ADC"/>
    <w:rsid w:val="00802246"/>
    <w:rsid w:val="00803B0D"/>
    <w:rsid w:val="008172F5"/>
    <w:rsid w:val="008244AC"/>
    <w:rsid w:val="008342EE"/>
    <w:rsid w:val="00837FAA"/>
    <w:rsid w:val="008448FE"/>
    <w:rsid w:val="00851308"/>
    <w:rsid w:val="00851F6C"/>
    <w:rsid w:val="008577C9"/>
    <w:rsid w:val="0086156D"/>
    <w:rsid w:val="008632B6"/>
    <w:rsid w:val="00864286"/>
    <w:rsid w:val="0086443B"/>
    <w:rsid w:val="008725AB"/>
    <w:rsid w:val="0087338C"/>
    <w:rsid w:val="00874C7F"/>
    <w:rsid w:val="00886AB0"/>
    <w:rsid w:val="00887B0D"/>
    <w:rsid w:val="008916BF"/>
    <w:rsid w:val="00896F00"/>
    <w:rsid w:val="008A248F"/>
    <w:rsid w:val="008A36BB"/>
    <w:rsid w:val="008B149C"/>
    <w:rsid w:val="008B64B5"/>
    <w:rsid w:val="008C4F86"/>
    <w:rsid w:val="008C5426"/>
    <w:rsid w:val="008C6665"/>
    <w:rsid w:val="008C74FA"/>
    <w:rsid w:val="008D3E81"/>
    <w:rsid w:val="008D799E"/>
    <w:rsid w:val="008E1349"/>
    <w:rsid w:val="008E13E3"/>
    <w:rsid w:val="008F146E"/>
    <w:rsid w:val="00900DF2"/>
    <w:rsid w:val="009074E8"/>
    <w:rsid w:val="00920021"/>
    <w:rsid w:val="009302F2"/>
    <w:rsid w:val="009421B5"/>
    <w:rsid w:val="009454C2"/>
    <w:rsid w:val="00947C49"/>
    <w:rsid w:val="00950111"/>
    <w:rsid w:val="00955EDE"/>
    <w:rsid w:val="0096156B"/>
    <w:rsid w:val="0096433B"/>
    <w:rsid w:val="00967C2D"/>
    <w:rsid w:val="0097152E"/>
    <w:rsid w:val="00972221"/>
    <w:rsid w:val="00975450"/>
    <w:rsid w:val="00981802"/>
    <w:rsid w:val="009844EF"/>
    <w:rsid w:val="009845CD"/>
    <w:rsid w:val="00985E39"/>
    <w:rsid w:val="009914A7"/>
    <w:rsid w:val="009946D2"/>
    <w:rsid w:val="00997D4B"/>
    <w:rsid w:val="009C2EA4"/>
    <w:rsid w:val="009C6C76"/>
    <w:rsid w:val="009C7F57"/>
    <w:rsid w:val="009D2199"/>
    <w:rsid w:val="009D21AB"/>
    <w:rsid w:val="009E18D5"/>
    <w:rsid w:val="009E7C91"/>
    <w:rsid w:val="009F0EE0"/>
    <w:rsid w:val="009F69A2"/>
    <w:rsid w:val="009F6D57"/>
    <w:rsid w:val="009F7287"/>
    <w:rsid w:val="00A03F0B"/>
    <w:rsid w:val="00A0593A"/>
    <w:rsid w:val="00A06997"/>
    <w:rsid w:val="00A07DC4"/>
    <w:rsid w:val="00A2308E"/>
    <w:rsid w:val="00A30367"/>
    <w:rsid w:val="00A34250"/>
    <w:rsid w:val="00A373E1"/>
    <w:rsid w:val="00A375FE"/>
    <w:rsid w:val="00A413B8"/>
    <w:rsid w:val="00A56C63"/>
    <w:rsid w:val="00A63C78"/>
    <w:rsid w:val="00A76724"/>
    <w:rsid w:val="00A868F9"/>
    <w:rsid w:val="00A912B8"/>
    <w:rsid w:val="00A9161E"/>
    <w:rsid w:val="00A951B2"/>
    <w:rsid w:val="00A9623E"/>
    <w:rsid w:val="00A972C1"/>
    <w:rsid w:val="00AA088A"/>
    <w:rsid w:val="00AA4AEC"/>
    <w:rsid w:val="00AB4374"/>
    <w:rsid w:val="00AB76A6"/>
    <w:rsid w:val="00AC6178"/>
    <w:rsid w:val="00AC7EB7"/>
    <w:rsid w:val="00AD1C65"/>
    <w:rsid w:val="00AE1281"/>
    <w:rsid w:val="00AE434F"/>
    <w:rsid w:val="00B01671"/>
    <w:rsid w:val="00B034A8"/>
    <w:rsid w:val="00B079FD"/>
    <w:rsid w:val="00B164F8"/>
    <w:rsid w:val="00B30D6A"/>
    <w:rsid w:val="00B3133E"/>
    <w:rsid w:val="00B51100"/>
    <w:rsid w:val="00B511BB"/>
    <w:rsid w:val="00B5448B"/>
    <w:rsid w:val="00B638DC"/>
    <w:rsid w:val="00B64FD0"/>
    <w:rsid w:val="00B658FD"/>
    <w:rsid w:val="00B7233D"/>
    <w:rsid w:val="00B72E47"/>
    <w:rsid w:val="00B82156"/>
    <w:rsid w:val="00B821E7"/>
    <w:rsid w:val="00B83A44"/>
    <w:rsid w:val="00B979E3"/>
    <w:rsid w:val="00BA03ED"/>
    <w:rsid w:val="00BA1639"/>
    <w:rsid w:val="00BB3B01"/>
    <w:rsid w:val="00BC26FC"/>
    <w:rsid w:val="00BC2DF7"/>
    <w:rsid w:val="00BC3D57"/>
    <w:rsid w:val="00BC739D"/>
    <w:rsid w:val="00BD0483"/>
    <w:rsid w:val="00BD0506"/>
    <w:rsid w:val="00BD194F"/>
    <w:rsid w:val="00BD4F80"/>
    <w:rsid w:val="00BE03BC"/>
    <w:rsid w:val="00BE208A"/>
    <w:rsid w:val="00BE43D5"/>
    <w:rsid w:val="00BE7550"/>
    <w:rsid w:val="00BF3F19"/>
    <w:rsid w:val="00BF43CD"/>
    <w:rsid w:val="00BF6E52"/>
    <w:rsid w:val="00BF7E83"/>
    <w:rsid w:val="00C0219C"/>
    <w:rsid w:val="00C05F89"/>
    <w:rsid w:val="00C12876"/>
    <w:rsid w:val="00C134FB"/>
    <w:rsid w:val="00C25966"/>
    <w:rsid w:val="00C26539"/>
    <w:rsid w:val="00C2789D"/>
    <w:rsid w:val="00C3450D"/>
    <w:rsid w:val="00C37297"/>
    <w:rsid w:val="00C44312"/>
    <w:rsid w:val="00C50D09"/>
    <w:rsid w:val="00C5494F"/>
    <w:rsid w:val="00C552C4"/>
    <w:rsid w:val="00C646A5"/>
    <w:rsid w:val="00C701C1"/>
    <w:rsid w:val="00C73462"/>
    <w:rsid w:val="00C7720C"/>
    <w:rsid w:val="00C93ADF"/>
    <w:rsid w:val="00C941EE"/>
    <w:rsid w:val="00CA4787"/>
    <w:rsid w:val="00CA6AE7"/>
    <w:rsid w:val="00CA70BF"/>
    <w:rsid w:val="00CB623A"/>
    <w:rsid w:val="00CB65BE"/>
    <w:rsid w:val="00CC4550"/>
    <w:rsid w:val="00CC5732"/>
    <w:rsid w:val="00CD06D2"/>
    <w:rsid w:val="00CD35C6"/>
    <w:rsid w:val="00CD7840"/>
    <w:rsid w:val="00CF510E"/>
    <w:rsid w:val="00D07569"/>
    <w:rsid w:val="00D13E9C"/>
    <w:rsid w:val="00D2482B"/>
    <w:rsid w:val="00D36D99"/>
    <w:rsid w:val="00D41941"/>
    <w:rsid w:val="00D43981"/>
    <w:rsid w:val="00D47F25"/>
    <w:rsid w:val="00D50CDA"/>
    <w:rsid w:val="00D51696"/>
    <w:rsid w:val="00D57556"/>
    <w:rsid w:val="00D70956"/>
    <w:rsid w:val="00D70DE8"/>
    <w:rsid w:val="00D74D29"/>
    <w:rsid w:val="00D75E1B"/>
    <w:rsid w:val="00D8063D"/>
    <w:rsid w:val="00D8174F"/>
    <w:rsid w:val="00DA345D"/>
    <w:rsid w:val="00DA6C6D"/>
    <w:rsid w:val="00DA754E"/>
    <w:rsid w:val="00DB3872"/>
    <w:rsid w:val="00DB4F25"/>
    <w:rsid w:val="00DC4045"/>
    <w:rsid w:val="00DC470C"/>
    <w:rsid w:val="00DD6635"/>
    <w:rsid w:val="00E05502"/>
    <w:rsid w:val="00E122D5"/>
    <w:rsid w:val="00E12608"/>
    <w:rsid w:val="00E1668D"/>
    <w:rsid w:val="00E16F22"/>
    <w:rsid w:val="00E2624E"/>
    <w:rsid w:val="00E404C0"/>
    <w:rsid w:val="00E43DAC"/>
    <w:rsid w:val="00E44EF8"/>
    <w:rsid w:val="00E500AF"/>
    <w:rsid w:val="00E577B7"/>
    <w:rsid w:val="00E57ECB"/>
    <w:rsid w:val="00E73943"/>
    <w:rsid w:val="00E7691D"/>
    <w:rsid w:val="00E810D5"/>
    <w:rsid w:val="00E83A2C"/>
    <w:rsid w:val="00E861D9"/>
    <w:rsid w:val="00EA061D"/>
    <w:rsid w:val="00EB23C0"/>
    <w:rsid w:val="00EB28BD"/>
    <w:rsid w:val="00EB34F6"/>
    <w:rsid w:val="00EC0304"/>
    <w:rsid w:val="00ED1A22"/>
    <w:rsid w:val="00ED260C"/>
    <w:rsid w:val="00ED2F56"/>
    <w:rsid w:val="00ED5703"/>
    <w:rsid w:val="00EE3A96"/>
    <w:rsid w:val="00EE5286"/>
    <w:rsid w:val="00EF4A88"/>
    <w:rsid w:val="00F01004"/>
    <w:rsid w:val="00F07B7C"/>
    <w:rsid w:val="00F109E1"/>
    <w:rsid w:val="00F12249"/>
    <w:rsid w:val="00F13B02"/>
    <w:rsid w:val="00F1460C"/>
    <w:rsid w:val="00F17005"/>
    <w:rsid w:val="00F23806"/>
    <w:rsid w:val="00F243A3"/>
    <w:rsid w:val="00F26C34"/>
    <w:rsid w:val="00F26FDF"/>
    <w:rsid w:val="00F27720"/>
    <w:rsid w:val="00F36B35"/>
    <w:rsid w:val="00F40117"/>
    <w:rsid w:val="00F42F1B"/>
    <w:rsid w:val="00F50D8E"/>
    <w:rsid w:val="00F545C4"/>
    <w:rsid w:val="00F6116B"/>
    <w:rsid w:val="00F67D81"/>
    <w:rsid w:val="00F70144"/>
    <w:rsid w:val="00F7138A"/>
    <w:rsid w:val="00F7479A"/>
    <w:rsid w:val="00F75A55"/>
    <w:rsid w:val="00F87301"/>
    <w:rsid w:val="00F9194F"/>
    <w:rsid w:val="00FA3636"/>
    <w:rsid w:val="00FA408C"/>
    <w:rsid w:val="00FB6332"/>
    <w:rsid w:val="00FB6C78"/>
    <w:rsid w:val="00FC0E27"/>
    <w:rsid w:val="00FC2429"/>
    <w:rsid w:val="00FD1AD6"/>
    <w:rsid w:val="00FD5CCE"/>
    <w:rsid w:val="00FD6EF0"/>
    <w:rsid w:val="00FE012A"/>
    <w:rsid w:val="00FF2627"/>
    <w:rsid w:val="00FF2AB9"/>
    <w:rsid w:val="00FF649B"/>
    <w:rsid w:val="00FF7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B378481"/>
  <w15:docId w15:val="{5A56D853-546E-4D6C-9D31-372F906DA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4045"/>
  </w:style>
  <w:style w:type="paragraph" w:styleId="Heading1">
    <w:name w:val="heading 1"/>
    <w:basedOn w:val="CoverTitle"/>
    <w:next w:val="Normal"/>
    <w:link w:val="Heading1Char"/>
    <w:uiPriority w:val="9"/>
    <w:qFormat/>
    <w:rsid w:val="00E44EF8"/>
    <w:pPr>
      <w:pBdr>
        <w:top w:val="none" w:sz="0" w:space="0" w:color="auto"/>
        <w:left w:val="none" w:sz="0" w:space="0" w:color="auto"/>
        <w:bottom w:val="none" w:sz="0" w:space="0" w:color="auto"/>
        <w:right w:val="none" w:sz="0" w:space="0" w:color="auto"/>
      </w:pBdr>
      <w:shd w:val="clear" w:color="auto" w:fill="auto"/>
      <w:jc w:val="left"/>
    </w:pPr>
    <w:rPr>
      <w:color w:val="auto"/>
    </w:rPr>
  </w:style>
  <w:style w:type="paragraph" w:styleId="Heading2">
    <w:name w:val="heading 2"/>
    <w:basedOn w:val="Normal"/>
    <w:next w:val="Normal"/>
    <w:link w:val="Heading2Char"/>
    <w:uiPriority w:val="9"/>
    <w:semiHidden/>
    <w:unhideWhenUsed/>
    <w:qFormat/>
    <w:rsid w:val="008D3E81"/>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DC4045"/>
    <w:pPr>
      <w:keepNext/>
      <w:keepLines/>
      <w:spacing w:before="200" w:after="0"/>
      <w:outlineLvl w:val="2"/>
    </w:pPr>
    <w:rPr>
      <w:rFonts w:asciiTheme="majorHAnsi" w:eastAsiaTheme="majorEastAsia" w:hAnsiTheme="majorHAnsi" w:cstheme="majorBidi"/>
      <w:b/>
      <w:bCs/>
      <w:color w:val="549E39" w:themeColor="accent1"/>
    </w:rPr>
  </w:style>
  <w:style w:type="paragraph" w:styleId="Heading4">
    <w:name w:val="heading 4"/>
    <w:basedOn w:val="Normal"/>
    <w:next w:val="Normal"/>
    <w:link w:val="Heading4Char"/>
    <w:uiPriority w:val="9"/>
    <w:semiHidden/>
    <w:unhideWhenUsed/>
    <w:qFormat/>
    <w:rsid w:val="00DC4045"/>
    <w:pPr>
      <w:keepNext/>
      <w:keepLines/>
      <w:spacing w:before="200" w:after="0"/>
      <w:outlineLvl w:val="3"/>
    </w:pPr>
    <w:rPr>
      <w:rFonts w:asciiTheme="majorHAnsi" w:eastAsiaTheme="majorEastAsia" w:hAnsiTheme="majorHAnsi" w:cstheme="majorBidi"/>
      <w:b/>
      <w:bCs/>
      <w:i/>
      <w:iCs/>
      <w:color w:val="549E39" w:themeColor="accent1"/>
    </w:rPr>
  </w:style>
  <w:style w:type="paragraph" w:styleId="Heading5">
    <w:name w:val="heading 5"/>
    <w:basedOn w:val="Normal"/>
    <w:next w:val="Normal"/>
    <w:link w:val="Heading5Char"/>
    <w:uiPriority w:val="9"/>
    <w:semiHidden/>
    <w:unhideWhenUsed/>
    <w:qFormat/>
    <w:rsid w:val="00DC4045"/>
    <w:pPr>
      <w:keepNext/>
      <w:keepLines/>
      <w:spacing w:before="200" w:after="0"/>
      <w:outlineLvl w:val="4"/>
    </w:pPr>
    <w:rPr>
      <w:rFonts w:asciiTheme="majorHAnsi" w:eastAsiaTheme="majorEastAsia" w:hAnsiTheme="majorHAnsi" w:cstheme="majorBidi"/>
      <w:color w:val="294E1C" w:themeColor="accent1" w:themeShade="7F"/>
    </w:rPr>
  </w:style>
  <w:style w:type="paragraph" w:styleId="Heading6">
    <w:name w:val="heading 6"/>
    <w:basedOn w:val="Normal"/>
    <w:next w:val="Normal"/>
    <w:link w:val="Heading6Char"/>
    <w:uiPriority w:val="9"/>
    <w:semiHidden/>
    <w:unhideWhenUsed/>
    <w:qFormat/>
    <w:rsid w:val="00DC4045"/>
    <w:pPr>
      <w:keepNext/>
      <w:keepLines/>
      <w:spacing w:before="200" w:after="0"/>
      <w:outlineLvl w:val="5"/>
    </w:pPr>
    <w:rPr>
      <w:rFonts w:asciiTheme="majorHAnsi" w:eastAsiaTheme="majorEastAsia" w:hAnsiTheme="majorHAnsi" w:cstheme="majorBidi"/>
      <w:i/>
      <w:iCs/>
      <w:color w:val="294E1C" w:themeColor="accent1" w:themeShade="7F"/>
    </w:rPr>
  </w:style>
  <w:style w:type="paragraph" w:styleId="Heading7">
    <w:name w:val="heading 7"/>
    <w:basedOn w:val="Normal"/>
    <w:next w:val="Normal"/>
    <w:link w:val="Heading7Char"/>
    <w:uiPriority w:val="9"/>
    <w:semiHidden/>
    <w:unhideWhenUsed/>
    <w:qFormat/>
    <w:rsid w:val="00DC404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4045"/>
    <w:pPr>
      <w:keepNext/>
      <w:keepLines/>
      <w:spacing w:before="200" w:after="0"/>
      <w:outlineLvl w:val="7"/>
    </w:pPr>
    <w:rPr>
      <w:rFonts w:asciiTheme="majorHAnsi" w:eastAsiaTheme="majorEastAsia" w:hAnsiTheme="majorHAnsi" w:cstheme="majorBidi"/>
      <w:color w:val="549E39" w:themeColor="accent1"/>
      <w:sz w:val="20"/>
      <w:szCs w:val="20"/>
    </w:rPr>
  </w:style>
  <w:style w:type="paragraph" w:styleId="Heading9">
    <w:name w:val="heading 9"/>
    <w:basedOn w:val="Normal"/>
    <w:next w:val="Normal"/>
    <w:link w:val="Heading9Char"/>
    <w:uiPriority w:val="9"/>
    <w:semiHidden/>
    <w:unhideWhenUsed/>
    <w:qFormat/>
    <w:rsid w:val="00DC404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8F9"/>
    <w:pPr>
      <w:tabs>
        <w:tab w:val="center" w:pos="4680"/>
        <w:tab w:val="right" w:pos="9360"/>
      </w:tabs>
      <w:spacing w:after="0"/>
    </w:pPr>
  </w:style>
  <w:style w:type="character" w:customStyle="1" w:styleId="HeaderChar">
    <w:name w:val="Header Char"/>
    <w:basedOn w:val="DefaultParagraphFont"/>
    <w:link w:val="Header"/>
    <w:uiPriority w:val="99"/>
    <w:rsid w:val="00A868F9"/>
  </w:style>
  <w:style w:type="paragraph" w:styleId="Footer">
    <w:name w:val="footer"/>
    <w:basedOn w:val="Normal"/>
    <w:link w:val="FooterChar"/>
    <w:uiPriority w:val="99"/>
    <w:unhideWhenUsed/>
    <w:rsid w:val="00A868F9"/>
    <w:pPr>
      <w:tabs>
        <w:tab w:val="center" w:pos="4680"/>
        <w:tab w:val="right" w:pos="9360"/>
      </w:tabs>
      <w:spacing w:after="0"/>
    </w:pPr>
  </w:style>
  <w:style w:type="character" w:customStyle="1" w:styleId="FooterChar">
    <w:name w:val="Footer Char"/>
    <w:basedOn w:val="DefaultParagraphFont"/>
    <w:link w:val="Footer"/>
    <w:uiPriority w:val="99"/>
    <w:rsid w:val="00A868F9"/>
  </w:style>
  <w:style w:type="paragraph" w:styleId="BalloonText">
    <w:name w:val="Balloon Text"/>
    <w:basedOn w:val="Normal"/>
    <w:link w:val="BalloonTextChar"/>
    <w:uiPriority w:val="99"/>
    <w:semiHidden/>
    <w:unhideWhenUsed/>
    <w:rsid w:val="00A868F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68F9"/>
    <w:rPr>
      <w:rFonts w:ascii="Tahoma" w:hAnsi="Tahoma" w:cs="Tahoma"/>
      <w:sz w:val="16"/>
      <w:szCs w:val="16"/>
    </w:rPr>
  </w:style>
  <w:style w:type="paragraph" w:customStyle="1" w:styleId="Title1">
    <w:name w:val="Title1"/>
    <w:rsid w:val="00260F1E"/>
    <w:pPr>
      <w:spacing w:after="360" w:line="240" w:lineRule="auto"/>
      <w:ind w:left="720" w:firstLine="360"/>
      <w:jc w:val="center"/>
      <w:outlineLvl w:val="0"/>
    </w:pPr>
    <w:rPr>
      <w:rFonts w:asciiTheme="majorHAnsi" w:eastAsiaTheme="majorEastAsia" w:hAnsiTheme="majorHAnsi" w:cstheme="majorBidi"/>
      <w:color w:val="3E762A" w:themeColor="accent1" w:themeShade="BF"/>
      <w:sz w:val="80"/>
      <w:szCs w:val="80"/>
      <w:lang w:eastAsia="ja-JP"/>
    </w:rPr>
  </w:style>
  <w:style w:type="table" w:styleId="MediumGrid1-Accent1">
    <w:name w:val="Medium Grid 1 Accent 1"/>
    <w:basedOn w:val="TableNormal"/>
    <w:uiPriority w:val="67"/>
    <w:rsid w:val="008448FE"/>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customStyle="1" w:styleId="04Numbered">
    <w:name w:val="04Numbered"/>
    <w:basedOn w:val="Normal"/>
    <w:rsid w:val="008448FE"/>
    <w:pPr>
      <w:spacing w:after="0"/>
      <w:ind w:left="360"/>
    </w:pPr>
    <w:rPr>
      <w:rFonts w:ascii="Tahoma" w:eastAsia="Times New Roman" w:hAnsi="Tahoma" w:cs="Tahoma"/>
      <w:color w:val="000000"/>
      <w:kern w:val="28"/>
      <w:sz w:val="20"/>
      <w:szCs w:val="20"/>
      <w14:ligatures w14:val="standard"/>
      <w14:cntxtAlts/>
    </w:rPr>
  </w:style>
  <w:style w:type="paragraph" w:customStyle="1" w:styleId="Title2">
    <w:name w:val="Title 2"/>
    <w:rsid w:val="009421B5"/>
    <w:pPr>
      <w:spacing w:after="360" w:line="240" w:lineRule="auto"/>
      <w:ind w:left="1080" w:hanging="360"/>
      <w:jc w:val="center"/>
      <w:outlineLvl w:val="1"/>
    </w:pPr>
    <w:rPr>
      <w:rFonts w:asciiTheme="majorHAnsi" w:eastAsiaTheme="majorEastAsia" w:hAnsiTheme="majorHAnsi" w:cstheme="majorBidi"/>
      <w:color w:val="3E762A" w:themeColor="accent1" w:themeShade="BF"/>
      <w:sz w:val="44"/>
      <w:szCs w:val="44"/>
      <w:lang w:eastAsia="ja-JP"/>
    </w:rPr>
  </w:style>
  <w:style w:type="table" w:styleId="LightShading-Accent5">
    <w:name w:val="Light Shading Accent 5"/>
    <w:basedOn w:val="TableNormal"/>
    <w:uiPriority w:val="60"/>
    <w:rsid w:val="009421B5"/>
    <w:pPr>
      <w:spacing w:after="0" w:line="240" w:lineRule="auto"/>
      <w:ind w:left="1080" w:hanging="360"/>
    </w:pPr>
    <w:rPr>
      <w:color w:val="318B98" w:themeColor="accent5" w:themeShade="BF"/>
    </w:rPr>
    <w:tblPr>
      <w:tblStyleRowBandSize w:val="1"/>
      <w:tblStyleColBandSize w:val="1"/>
      <w:tblBorders>
        <w:top w:val="single" w:sz="8" w:space="0" w:color="4AB5C4" w:themeColor="accent5"/>
        <w:bottom w:val="single" w:sz="8" w:space="0" w:color="4AB5C4" w:themeColor="accent5"/>
      </w:tblBorders>
    </w:tblPr>
    <w:tblStylePr w:type="fir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la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CF0" w:themeFill="accent5" w:themeFillTint="3F"/>
      </w:tcPr>
    </w:tblStylePr>
    <w:tblStylePr w:type="band1Horz">
      <w:tblPr/>
      <w:tcPr>
        <w:tcBorders>
          <w:left w:val="nil"/>
          <w:right w:val="nil"/>
          <w:insideH w:val="nil"/>
          <w:insideV w:val="nil"/>
        </w:tcBorders>
        <w:shd w:val="clear" w:color="auto" w:fill="D2ECF0" w:themeFill="accent5" w:themeFillTint="3F"/>
      </w:tcPr>
    </w:tblStylePr>
  </w:style>
  <w:style w:type="character" w:customStyle="1" w:styleId="Heading1Char">
    <w:name w:val="Heading 1 Char"/>
    <w:basedOn w:val="DefaultParagraphFont"/>
    <w:link w:val="Heading1"/>
    <w:uiPriority w:val="9"/>
    <w:rsid w:val="00E44EF8"/>
    <w:rPr>
      <w:rFonts w:asciiTheme="majorHAnsi" w:hAnsiTheme="majorHAnsi"/>
      <w:b/>
      <w:sz w:val="56"/>
      <w:szCs w:val="64"/>
    </w:rPr>
  </w:style>
  <w:style w:type="paragraph" w:styleId="TOCHeading">
    <w:name w:val="TOC Heading"/>
    <w:basedOn w:val="Heading1"/>
    <w:next w:val="Normal"/>
    <w:uiPriority w:val="39"/>
    <w:unhideWhenUsed/>
    <w:qFormat/>
    <w:rsid w:val="00DC4045"/>
    <w:pPr>
      <w:outlineLvl w:val="9"/>
    </w:pPr>
  </w:style>
  <w:style w:type="paragraph" w:styleId="TOC1">
    <w:name w:val="toc 1"/>
    <w:basedOn w:val="Normal"/>
    <w:next w:val="Normal"/>
    <w:autoRedefine/>
    <w:uiPriority w:val="39"/>
    <w:unhideWhenUsed/>
    <w:rsid w:val="007F2523"/>
    <w:pPr>
      <w:tabs>
        <w:tab w:val="right" w:leader="dot" w:pos="9350"/>
      </w:tabs>
      <w:spacing w:after="100"/>
      <w:ind w:left="720"/>
    </w:pPr>
  </w:style>
  <w:style w:type="character" w:styleId="Hyperlink">
    <w:name w:val="Hyperlink"/>
    <w:basedOn w:val="DefaultParagraphFont"/>
    <w:uiPriority w:val="99"/>
    <w:unhideWhenUsed/>
    <w:rsid w:val="000F679C"/>
    <w:rPr>
      <w:color w:val="6B9F25" w:themeColor="hyperlink"/>
      <w:u w:val="single"/>
    </w:rPr>
  </w:style>
  <w:style w:type="table" w:customStyle="1" w:styleId="MediumGrid1-Accent11">
    <w:name w:val="Medium Grid 1 - Accent 11"/>
    <w:basedOn w:val="TableNormal"/>
    <w:next w:val="MediumGrid1-Accent1"/>
    <w:uiPriority w:val="67"/>
    <w:rsid w:val="007B62D0"/>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customStyle="1" w:styleId="Level1">
    <w:name w:val="Level 1"/>
    <w:rsid w:val="006068E9"/>
    <w:pPr>
      <w:numPr>
        <w:numId w:val="25"/>
      </w:numPr>
      <w:spacing w:before="240" w:after="60" w:line="240" w:lineRule="auto"/>
      <w:outlineLvl w:val="2"/>
    </w:pPr>
    <w:rPr>
      <w:rFonts w:asciiTheme="majorHAnsi" w:eastAsiaTheme="majorEastAsia" w:hAnsiTheme="majorHAnsi" w:cstheme="majorBidi"/>
      <w:b/>
      <w:bCs/>
      <w:color w:val="3E762A" w:themeColor="accent1" w:themeShade="BF"/>
      <w:sz w:val="32"/>
      <w:szCs w:val="28"/>
    </w:rPr>
  </w:style>
  <w:style w:type="table" w:styleId="TableGrid">
    <w:name w:val="Table Grid"/>
    <w:basedOn w:val="TableNormal"/>
    <w:uiPriority w:val="59"/>
    <w:rsid w:val="007B62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4045"/>
    <w:pPr>
      <w:ind w:left="720"/>
      <w:contextualSpacing/>
    </w:pPr>
  </w:style>
  <w:style w:type="table" w:customStyle="1" w:styleId="MediumGrid1-Accent12">
    <w:name w:val="Medium Grid 1 - Accent 12"/>
    <w:basedOn w:val="TableNormal"/>
    <w:next w:val="MediumGrid1-Accent1"/>
    <w:uiPriority w:val="67"/>
    <w:rsid w:val="00F23806"/>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3">
    <w:name w:val="Medium Grid 1 - Accent 13"/>
    <w:basedOn w:val="TableNormal"/>
    <w:next w:val="MediumGrid1-Accent1"/>
    <w:uiPriority w:val="67"/>
    <w:rsid w:val="00D43981"/>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4">
    <w:name w:val="Medium Grid 1 - Accent 14"/>
    <w:basedOn w:val="TableNormal"/>
    <w:next w:val="MediumGrid1-Accent1"/>
    <w:uiPriority w:val="67"/>
    <w:rsid w:val="00F6116B"/>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styleId="TOC3">
    <w:name w:val="toc 3"/>
    <w:basedOn w:val="Normal"/>
    <w:next w:val="Normal"/>
    <w:autoRedefine/>
    <w:uiPriority w:val="39"/>
    <w:unhideWhenUsed/>
    <w:rsid w:val="00FC2429"/>
    <w:pPr>
      <w:tabs>
        <w:tab w:val="right" w:leader="dot" w:pos="9350"/>
      </w:tabs>
      <w:spacing w:after="0" w:line="240" w:lineRule="auto"/>
      <w:ind w:left="446"/>
    </w:pPr>
  </w:style>
  <w:style w:type="table" w:customStyle="1" w:styleId="MediumGrid1-Accent15">
    <w:name w:val="Medium Grid 1 - Accent 15"/>
    <w:basedOn w:val="TableNormal"/>
    <w:next w:val="MediumGrid1-Accent1"/>
    <w:uiPriority w:val="67"/>
    <w:rsid w:val="001C727B"/>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6">
    <w:name w:val="Medium Grid 1 - Accent 16"/>
    <w:basedOn w:val="TableNormal"/>
    <w:next w:val="MediumGrid1-Accent1"/>
    <w:uiPriority w:val="67"/>
    <w:rsid w:val="003F0C78"/>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styleId="NoSpacing">
    <w:name w:val="No Spacing"/>
    <w:link w:val="NoSpacingChar"/>
    <w:uiPriority w:val="1"/>
    <w:qFormat/>
    <w:rsid w:val="00DC4045"/>
    <w:pPr>
      <w:spacing w:after="0" w:line="240" w:lineRule="auto"/>
    </w:pPr>
  </w:style>
  <w:style w:type="paragraph" w:customStyle="1" w:styleId="FooterOdd">
    <w:name w:val="Footer Odd"/>
    <w:basedOn w:val="Normal"/>
    <w:rsid w:val="00C941EE"/>
    <w:pPr>
      <w:pBdr>
        <w:top w:val="single" w:sz="4" w:space="1" w:color="549E39" w:themeColor="accent1"/>
      </w:pBdr>
      <w:spacing w:after="180" w:line="264" w:lineRule="auto"/>
      <w:jc w:val="right"/>
    </w:pPr>
    <w:rPr>
      <w:rFonts w:cs="Times New Roman"/>
      <w:color w:val="455F51" w:themeColor="text2"/>
      <w:sz w:val="20"/>
      <w:szCs w:val="20"/>
      <w:lang w:eastAsia="ja-JP"/>
    </w:rPr>
  </w:style>
  <w:style w:type="character" w:styleId="CommentReference">
    <w:name w:val="annotation reference"/>
    <w:basedOn w:val="DefaultParagraphFont"/>
    <w:uiPriority w:val="99"/>
    <w:semiHidden/>
    <w:unhideWhenUsed/>
    <w:rsid w:val="00060280"/>
    <w:rPr>
      <w:sz w:val="16"/>
      <w:szCs w:val="16"/>
    </w:rPr>
  </w:style>
  <w:style w:type="paragraph" w:styleId="CommentText">
    <w:name w:val="annotation text"/>
    <w:basedOn w:val="Normal"/>
    <w:link w:val="CommentTextChar"/>
    <w:uiPriority w:val="99"/>
    <w:semiHidden/>
    <w:unhideWhenUsed/>
    <w:rsid w:val="00060280"/>
    <w:rPr>
      <w:sz w:val="20"/>
      <w:szCs w:val="20"/>
    </w:rPr>
  </w:style>
  <w:style w:type="character" w:customStyle="1" w:styleId="CommentTextChar">
    <w:name w:val="Comment Text Char"/>
    <w:basedOn w:val="DefaultParagraphFont"/>
    <w:link w:val="CommentText"/>
    <w:uiPriority w:val="99"/>
    <w:semiHidden/>
    <w:rsid w:val="00060280"/>
    <w:rPr>
      <w:sz w:val="20"/>
      <w:szCs w:val="20"/>
    </w:rPr>
  </w:style>
  <w:style w:type="paragraph" w:styleId="CommentSubject">
    <w:name w:val="annotation subject"/>
    <w:basedOn w:val="CommentText"/>
    <w:next w:val="CommentText"/>
    <w:link w:val="CommentSubjectChar"/>
    <w:uiPriority w:val="99"/>
    <w:semiHidden/>
    <w:unhideWhenUsed/>
    <w:rsid w:val="00060280"/>
    <w:rPr>
      <w:b/>
      <w:bCs/>
    </w:rPr>
  </w:style>
  <w:style w:type="character" w:customStyle="1" w:styleId="CommentSubjectChar">
    <w:name w:val="Comment Subject Char"/>
    <w:basedOn w:val="CommentTextChar"/>
    <w:link w:val="CommentSubject"/>
    <w:uiPriority w:val="99"/>
    <w:semiHidden/>
    <w:rsid w:val="00060280"/>
    <w:rPr>
      <w:b/>
      <w:bCs/>
      <w:sz w:val="20"/>
      <w:szCs w:val="20"/>
    </w:rPr>
  </w:style>
  <w:style w:type="numbering" w:customStyle="1" w:styleId="RSACbullets">
    <w:name w:val="RSAC_bullets"/>
    <w:uiPriority w:val="99"/>
    <w:rsid w:val="00C93ADF"/>
    <w:pPr>
      <w:numPr>
        <w:numId w:val="10"/>
      </w:numPr>
    </w:pPr>
  </w:style>
  <w:style w:type="paragraph" w:styleId="TOC2">
    <w:name w:val="toc 2"/>
    <w:basedOn w:val="Normal"/>
    <w:next w:val="Normal"/>
    <w:autoRedefine/>
    <w:uiPriority w:val="39"/>
    <w:unhideWhenUsed/>
    <w:rsid w:val="00947C49"/>
    <w:pPr>
      <w:spacing w:after="100"/>
      <w:ind w:left="220"/>
    </w:pPr>
    <w:rPr>
      <w:lang w:eastAsia="ja-JP"/>
    </w:rPr>
  </w:style>
  <w:style w:type="character" w:customStyle="1" w:styleId="Heading2Char">
    <w:name w:val="Heading 2 Char"/>
    <w:basedOn w:val="DefaultParagraphFont"/>
    <w:link w:val="Heading2"/>
    <w:uiPriority w:val="9"/>
    <w:semiHidden/>
    <w:rsid w:val="008D3E8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DC4045"/>
    <w:rPr>
      <w:rFonts w:asciiTheme="majorHAnsi" w:eastAsiaTheme="majorEastAsia" w:hAnsiTheme="majorHAnsi" w:cstheme="majorBidi"/>
      <w:b/>
      <w:bCs/>
      <w:color w:val="549E39" w:themeColor="accent1"/>
    </w:rPr>
  </w:style>
  <w:style w:type="character" w:customStyle="1" w:styleId="Heading4Char">
    <w:name w:val="Heading 4 Char"/>
    <w:basedOn w:val="DefaultParagraphFont"/>
    <w:link w:val="Heading4"/>
    <w:uiPriority w:val="9"/>
    <w:semiHidden/>
    <w:rsid w:val="00DC4045"/>
    <w:rPr>
      <w:rFonts w:asciiTheme="majorHAnsi" w:eastAsiaTheme="majorEastAsia" w:hAnsiTheme="majorHAnsi" w:cstheme="majorBidi"/>
      <w:b/>
      <w:bCs/>
      <w:i/>
      <w:iCs/>
      <w:color w:val="549E39" w:themeColor="accent1"/>
    </w:rPr>
  </w:style>
  <w:style w:type="character" w:customStyle="1" w:styleId="Heading5Char">
    <w:name w:val="Heading 5 Char"/>
    <w:basedOn w:val="DefaultParagraphFont"/>
    <w:link w:val="Heading5"/>
    <w:uiPriority w:val="9"/>
    <w:semiHidden/>
    <w:rsid w:val="00DC4045"/>
    <w:rPr>
      <w:rFonts w:asciiTheme="majorHAnsi" w:eastAsiaTheme="majorEastAsia" w:hAnsiTheme="majorHAnsi" w:cstheme="majorBidi"/>
      <w:color w:val="294E1C" w:themeColor="accent1" w:themeShade="7F"/>
    </w:rPr>
  </w:style>
  <w:style w:type="character" w:customStyle="1" w:styleId="Heading6Char">
    <w:name w:val="Heading 6 Char"/>
    <w:basedOn w:val="DefaultParagraphFont"/>
    <w:link w:val="Heading6"/>
    <w:uiPriority w:val="9"/>
    <w:semiHidden/>
    <w:rsid w:val="00DC4045"/>
    <w:rPr>
      <w:rFonts w:asciiTheme="majorHAnsi" w:eastAsiaTheme="majorEastAsia" w:hAnsiTheme="majorHAnsi" w:cstheme="majorBidi"/>
      <w:i/>
      <w:iCs/>
      <w:color w:val="294E1C" w:themeColor="accent1" w:themeShade="7F"/>
    </w:rPr>
  </w:style>
  <w:style w:type="character" w:customStyle="1" w:styleId="Heading7Char">
    <w:name w:val="Heading 7 Char"/>
    <w:basedOn w:val="DefaultParagraphFont"/>
    <w:link w:val="Heading7"/>
    <w:uiPriority w:val="9"/>
    <w:semiHidden/>
    <w:rsid w:val="00DC404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4045"/>
    <w:rPr>
      <w:rFonts w:asciiTheme="majorHAnsi" w:eastAsiaTheme="majorEastAsia" w:hAnsiTheme="majorHAnsi" w:cstheme="majorBidi"/>
      <w:color w:val="549E39" w:themeColor="accent1"/>
      <w:sz w:val="20"/>
      <w:szCs w:val="20"/>
    </w:rPr>
  </w:style>
  <w:style w:type="character" w:customStyle="1" w:styleId="Heading9Char">
    <w:name w:val="Heading 9 Char"/>
    <w:basedOn w:val="DefaultParagraphFont"/>
    <w:link w:val="Heading9"/>
    <w:uiPriority w:val="9"/>
    <w:semiHidden/>
    <w:rsid w:val="00DC404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C4045"/>
    <w:pPr>
      <w:spacing w:line="240" w:lineRule="auto"/>
    </w:pPr>
    <w:rPr>
      <w:b/>
      <w:bCs/>
      <w:color w:val="549E39" w:themeColor="accent1"/>
      <w:sz w:val="18"/>
      <w:szCs w:val="18"/>
    </w:rPr>
  </w:style>
  <w:style w:type="paragraph" w:styleId="Title">
    <w:name w:val="Title"/>
    <w:basedOn w:val="Normal"/>
    <w:next w:val="Normal"/>
    <w:link w:val="TitleChar"/>
    <w:uiPriority w:val="10"/>
    <w:qFormat/>
    <w:rsid w:val="00DC4045"/>
    <w:pPr>
      <w:pBdr>
        <w:bottom w:val="single" w:sz="8" w:space="4" w:color="549E39"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DC4045"/>
    <w:rPr>
      <w:rFonts w:asciiTheme="majorHAnsi" w:eastAsiaTheme="majorEastAsia" w:hAnsiTheme="majorHAnsi" w:cstheme="majorBidi"/>
      <w:color w:val="33473C" w:themeColor="text2" w:themeShade="BF"/>
      <w:spacing w:val="5"/>
      <w:kern w:val="28"/>
      <w:sz w:val="52"/>
      <w:szCs w:val="52"/>
    </w:rPr>
  </w:style>
  <w:style w:type="paragraph" w:styleId="Subtitle">
    <w:name w:val="Subtitle"/>
    <w:basedOn w:val="Normal"/>
    <w:next w:val="Normal"/>
    <w:link w:val="SubtitleChar"/>
    <w:uiPriority w:val="11"/>
    <w:qFormat/>
    <w:rsid w:val="00DC4045"/>
    <w:pPr>
      <w:numPr>
        <w:ilvl w:val="1"/>
      </w:numPr>
    </w:pPr>
    <w:rPr>
      <w:rFonts w:asciiTheme="majorHAnsi" w:eastAsiaTheme="majorEastAsia" w:hAnsiTheme="majorHAnsi" w:cstheme="majorBidi"/>
      <w:i/>
      <w:iCs/>
      <w:color w:val="549E39" w:themeColor="accent1"/>
      <w:spacing w:val="15"/>
      <w:sz w:val="24"/>
      <w:szCs w:val="24"/>
    </w:rPr>
  </w:style>
  <w:style w:type="character" w:customStyle="1" w:styleId="SubtitleChar">
    <w:name w:val="Subtitle Char"/>
    <w:basedOn w:val="DefaultParagraphFont"/>
    <w:link w:val="Subtitle"/>
    <w:uiPriority w:val="11"/>
    <w:rsid w:val="00DC4045"/>
    <w:rPr>
      <w:rFonts w:asciiTheme="majorHAnsi" w:eastAsiaTheme="majorEastAsia" w:hAnsiTheme="majorHAnsi" w:cstheme="majorBidi"/>
      <w:i/>
      <w:iCs/>
      <w:color w:val="549E39" w:themeColor="accent1"/>
      <w:spacing w:val="15"/>
      <w:sz w:val="24"/>
      <w:szCs w:val="24"/>
    </w:rPr>
  </w:style>
  <w:style w:type="character" w:styleId="Strong">
    <w:name w:val="Strong"/>
    <w:basedOn w:val="DefaultParagraphFont"/>
    <w:uiPriority w:val="22"/>
    <w:qFormat/>
    <w:rsid w:val="00DC4045"/>
    <w:rPr>
      <w:b/>
      <w:bCs/>
    </w:rPr>
  </w:style>
  <w:style w:type="character" w:styleId="Emphasis">
    <w:name w:val="Emphasis"/>
    <w:basedOn w:val="DefaultParagraphFont"/>
    <w:uiPriority w:val="20"/>
    <w:qFormat/>
    <w:rsid w:val="00DC4045"/>
    <w:rPr>
      <w:i/>
      <w:iCs/>
    </w:rPr>
  </w:style>
  <w:style w:type="paragraph" w:styleId="Quote">
    <w:name w:val="Quote"/>
    <w:basedOn w:val="Normal"/>
    <w:next w:val="Normal"/>
    <w:link w:val="QuoteChar"/>
    <w:uiPriority w:val="29"/>
    <w:qFormat/>
    <w:rsid w:val="00DC4045"/>
    <w:rPr>
      <w:i/>
      <w:iCs/>
      <w:color w:val="000000" w:themeColor="text1"/>
    </w:rPr>
  </w:style>
  <w:style w:type="character" w:customStyle="1" w:styleId="QuoteChar">
    <w:name w:val="Quote Char"/>
    <w:basedOn w:val="DefaultParagraphFont"/>
    <w:link w:val="Quote"/>
    <w:uiPriority w:val="29"/>
    <w:rsid w:val="00DC4045"/>
    <w:rPr>
      <w:i/>
      <w:iCs/>
      <w:color w:val="000000" w:themeColor="text1"/>
    </w:rPr>
  </w:style>
  <w:style w:type="paragraph" w:styleId="IntenseQuote">
    <w:name w:val="Intense Quote"/>
    <w:basedOn w:val="Normal"/>
    <w:next w:val="Normal"/>
    <w:link w:val="IntenseQuoteChar"/>
    <w:uiPriority w:val="30"/>
    <w:qFormat/>
    <w:rsid w:val="00DC4045"/>
    <w:pPr>
      <w:pBdr>
        <w:bottom w:val="single" w:sz="4" w:space="4" w:color="549E39" w:themeColor="accent1"/>
      </w:pBdr>
      <w:spacing w:before="200" w:after="280"/>
      <w:ind w:left="936" w:right="936"/>
    </w:pPr>
    <w:rPr>
      <w:b/>
      <w:bCs/>
      <w:i/>
      <w:iCs/>
      <w:color w:val="549E39" w:themeColor="accent1"/>
    </w:rPr>
  </w:style>
  <w:style w:type="character" w:customStyle="1" w:styleId="IntenseQuoteChar">
    <w:name w:val="Intense Quote Char"/>
    <w:basedOn w:val="DefaultParagraphFont"/>
    <w:link w:val="IntenseQuote"/>
    <w:uiPriority w:val="30"/>
    <w:rsid w:val="00DC4045"/>
    <w:rPr>
      <w:b/>
      <w:bCs/>
      <w:i/>
      <w:iCs/>
      <w:color w:val="549E39" w:themeColor="accent1"/>
    </w:rPr>
  </w:style>
  <w:style w:type="character" w:styleId="SubtleEmphasis">
    <w:name w:val="Subtle Emphasis"/>
    <w:basedOn w:val="DefaultParagraphFont"/>
    <w:uiPriority w:val="19"/>
    <w:qFormat/>
    <w:rsid w:val="00DC4045"/>
    <w:rPr>
      <w:i/>
      <w:iCs/>
      <w:color w:val="808080" w:themeColor="text1" w:themeTint="7F"/>
    </w:rPr>
  </w:style>
  <w:style w:type="character" w:styleId="IntenseEmphasis">
    <w:name w:val="Intense Emphasis"/>
    <w:basedOn w:val="DefaultParagraphFont"/>
    <w:uiPriority w:val="21"/>
    <w:qFormat/>
    <w:rsid w:val="00DC4045"/>
    <w:rPr>
      <w:b/>
      <w:bCs/>
      <w:i/>
      <w:iCs/>
      <w:color w:val="549E39" w:themeColor="accent1"/>
    </w:rPr>
  </w:style>
  <w:style w:type="character" w:styleId="SubtleReference">
    <w:name w:val="Subtle Reference"/>
    <w:basedOn w:val="DefaultParagraphFont"/>
    <w:uiPriority w:val="31"/>
    <w:qFormat/>
    <w:rsid w:val="00DC4045"/>
    <w:rPr>
      <w:smallCaps/>
      <w:color w:val="8AB833" w:themeColor="accent2"/>
      <w:u w:val="single"/>
    </w:rPr>
  </w:style>
  <w:style w:type="character" w:styleId="IntenseReference">
    <w:name w:val="Intense Reference"/>
    <w:basedOn w:val="DefaultParagraphFont"/>
    <w:uiPriority w:val="32"/>
    <w:qFormat/>
    <w:rsid w:val="00DC4045"/>
    <w:rPr>
      <w:b/>
      <w:bCs/>
      <w:smallCaps/>
      <w:color w:val="8AB833" w:themeColor="accent2"/>
      <w:spacing w:val="5"/>
      <w:u w:val="single"/>
    </w:rPr>
  </w:style>
  <w:style w:type="character" w:styleId="BookTitle">
    <w:name w:val="Book Title"/>
    <w:basedOn w:val="DefaultParagraphFont"/>
    <w:uiPriority w:val="33"/>
    <w:qFormat/>
    <w:rsid w:val="00DC4045"/>
    <w:rPr>
      <w:b/>
      <w:bCs/>
      <w:smallCaps/>
      <w:spacing w:val="5"/>
    </w:rPr>
  </w:style>
  <w:style w:type="paragraph" w:customStyle="1" w:styleId="ListA1">
    <w:name w:val="List_A1"/>
    <w:basedOn w:val="ListParagraph"/>
    <w:link w:val="ListA1Char"/>
    <w:qFormat/>
    <w:rsid w:val="007F55A1"/>
    <w:pPr>
      <w:numPr>
        <w:numId w:val="28"/>
      </w:numPr>
      <w:pBdr>
        <w:bottom w:val="single" w:sz="4" w:space="1" w:color="auto"/>
      </w:pBdr>
      <w:spacing w:before="240" w:line="240" w:lineRule="auto"/>
      <w:outlineLvl w:val="0"/>
    </w:pPr>
    <w:rPr>
      <w:rFonts w:asciiTheme="majorHAnsi" w:hAnsiTheme="majorHAnsi"/>
      <w:sz w:val="40"/>
    </w:rPr>
  </w:style>
  <w:style w:type="paragraph" w:customStyle="1" w:styleId="ListA2">
    <w:name w:val="List_A2"/>
    <w:basedOn w:val="NoSpacing"/>
    <w:link w:val="ListA2Char"/>
    <w:qFormat/>
    <w:rsid w:val="007F55A1"/>
    <w:pPr>
      <w:numPr>
        <w:ilvl w:val="1"/>
        <w:numId w:val="28"/>
      </w:numPr>
      <w:spacing w:before="120" w:after="60"/>
      <w:outlineLvl w:val="1"/>
    </w:pPr>
    <w:rPr>
      <w:rFonts w:asciiTheme="majorHAnsi" w:hAnsiTheme="majorHAnsi"/>
      <w:b/>
      <w:sz w:val="28"/>
    </w:rPr>
  </w:style>
  <w:style w:type="character" w:customStyle="1" w:styleId="NoSpacingChar">
    <w:name w:val="No Spacing Char"/>
    <w:basedOn w:val="DefaultParagraphFont"/>
    <w:link w:val="NoSpacing"/>
    <w:uiPriority w:val="1"/>
    <w:rsid w:val="00900DF2"/>
  </w:style>
  <w:style w:type="character" w:customStyle="1" w:styleId="ListA1Char">
    <w:name w:val="List_A1 Char"/>
    <w:basedOn w:val="NoSpacingChar"/>
    <w:link w:val="ListA1"/>
    <w:rsid w:val="007F55A1"/>
    <w:rPr>
      <w:rFonts w:asciiTheme="majorHAnsi" w:hAnsiTheme="majorHAnsi"/>
      <w:sz w:val="40"/>
    </w:rPr>
  </w:style>
  <w:style w:type="paragraph" w:customStyle="1" w:styleId="ListA3">
    <w:name w:val="List_A3"/>
    <w:basedOn w:val="NoSpacing"/>
    <w:link w:val="ListA3Char"/>
    <w:qFormat/>
    <w:rsid w:val="00717739"/>
    <w:pPr>
      <w:numPr>
        <w:ilvl w:val="2"/>
        <w:numId w:val="28"/>
      </w:numPr>
      <w:spacing w:before="60" w:after="60"/>
      <w:outlineLvl w:val="2"/>
    </w:pPr>
    <w:rPr>
      <w:color w:val="000000" w:themeColor="text1"/>
    </w:rPr>
  </w:style>
  <w:style w:type="character" w:customStyle="1" w:styleId="ListA2Char">
    <w:name w:val="List_A2 Char"/>
    <w:basedOn w:val="NoSpacingChar"/>
    <w:link w:val="ListA2"/>
    <w:rsid w:val="007F55A1"/>
    <w:rPr>
      <w:rFonts w:asciiTheme="majorHAnsi" w:hAnsiTheme="majorHAnsi"/>
      <w:b/>
      <w:sz w:val="28"/>
    </w:rPr>
  </w:style>
  <w:style w:type="paragraph" w:customStyle="1" w:styleId="ListA4">
    <w:name w:val="List_A4"/>
    <w:basedOn w:val="NoSpacing"/>
    <w:link w:val="ListA4Char"/>
    <w:qFormat/>
    <w:rsid w:val="00717739"/>
    <w:pPr>
      <w:numPr>
        <w:ilvl w:val="3"/>
        <w:numId w:val="28"/>
      </w:numPr>
      <w:spacing w:before="60" w:after="60"/>
      <w:outlineLvl w:val="3"/>
    </w:pPr>
  </w:style>
  <w:style w:type="character" w:customStyle="1" w:styleId="ListA3Char">
    <w:name w:val="List_A3 Char"/>
    <w:basedOn w:val="NoSpacingChar"/>
    <w:link w:val="ListA3"/>
    <w:rsid w:val="00717739"/>
    <w:rPr>
      <w:color w:val="000000" w:themeColor="text1"/>
    </w:rPr>
  </w:style>
  <w:style w:type="paragraph" w:customStyle="1" w:styleId="ListA5">
    <w:name w:val="List_A5"/>
    <w:basedOn w:val="NoSpacing"/>
    <w:link w:val="ListA5Char"/>
    <w:qFormat/>
    <w:rsid w:val="00717739"/>
    <w:pPr>
      <w:numPr>
        <w:ilvl w:val="4"/>
        <w:numId w:val="28"/>
      </w:numPr>
      <w:spacing w:before="60" w:after="60"/>
      <w:outlineLvl w:val="4"/>
    </w:pPr>
  </w:style>
  <w:style w:type="character" w:customStyle="1" w:styleId="ListA4Char">
    <w:name w:val="List_A4 Char"/>
    <w:basedOn w:val="NoSpacingChar"/>
    <w:link w:val="ListA4"/>
    <w:rsid w:val="00717739"/>
  </w:style>
  <w:style w:type="paragraph" w:customStyle="1" w:styleId="RSACNote">
    <w:name w:val="RSAC_Note"/>
    <w:basedOn w:val="Covertext"/>
    <w:link w:val="RSACNoteChar"/>
    <w:qFormat/>
    <w:rsid w:val="001211D8"/>
    <w:pPr>
      <w:pBdr>
        <w:top w:val="single" w:sz="18" w:space="1" w:color="auto"/>
        <w:left w:val="single" w:sz="18" w:space="4" w:color="auto"/>
        <w:bottom w:val="single" w:sz="18" w:space="1" w:color="auto"/>
        <w:right w:val="single" w:sz="18" w:space="4" w:color="auto"/>
      </w:pBdr>
      <w:shd w:val="clear" w:color="auto" w:fill="CBDFF1"/>
      <w:spacing w:before="120" w:after="120"/>
    </w:pPr>
    <w:rPr>
      <w:i/>
      <w:color w:val="000000" w:themeColor="text1"/>
    </w:rPr>
  </w:style>
  <w:style w:type="character" w:customStyle="1" w:styleId="ListA5Char">
    <w:name w:val="List_A5 Char"/>
    <w:basedOn w:val="NoSpacingChar"/>
    <w:link w:val="ListA5"/>
    <w:rsid w:val="00717739"/>
  </w:style>
  <w:style w:type="character" w:customStyle="1" w:styleId="RSACNoteChar">
    <w:name w:val="RSAC_Note Char"/>
    <w:basedOn w:val="ListA5Char"/>
    <w:link w:val="RSACNote"/>
    <w:rsid w:val="00FE012A"/>
    <w:rPr>
      <w:rFonts w:ascii="Calibri" w:hAnsi="Calibri"/>
      <w:i/>
      <w:color w:val="000000" w:themeColor="text1"/>
      <w:shd w:val="clear" w:color="auto" w:fill="CBDFF1"/>
    </w:rPr>
  </w:style>
  <w:style w:type="character" w:styleId="FollowedHyperlink">
    <w:name w:val="FollowedHyperlink"/>
    <w:basedOn w:val="DefaultParagraphFont"/>
    <w:uiPriority w:val="99"/>
    <w:semiHidden/>
    <w:unhideWhenUsed/>
    <w:rsid w:val="000D5E09"/>
    <w:rPr>
      <w:color w:val="BA6906" w:themeColor="followedHyperlink"/>
      <w:u w:val="single"/>
    </w:rPr>
  </w:style>
  <w:style w:type="paragraph" w:customStyle="1" w:styleId="RSACcongrats">
    <w:name w:val="RSAC_congrats"/>
    <w:basedOn w:val="Normal"/>
    <w:link w:val="RSACcongratsChar"/>
    <w:qFormat/>
    <w:rsid w:val="001211D8"/>
    <w:pPr>
      <w:pBdr>
        <w:top w:val="double" w:sz="4" w:space="1" w:color="auto"/>
        <w:left w:val="double" w:sz="4" w:space="4" w:color="auto"/>
        <w:bottom w:val="double" w:sz="4" w:space="1" w:color="auto"/>
        <w:right w:val="double" w:sz="4" w:space="4" w:color="auto"/>
      </w:pBdr>
      <w:shd w:val="clear" w:color="auto" w:fill="D9D9D9" w:themeFill="background1" w:themeFillShade="D9"/>
      <w:spacing w:before="120" w:after="120" w:line="240" w:lineRule="auto"/>
    </w:pPr>
    <w:rPr>
      <w:sz w:val="24"/>
    </w:rPr>
  </w:style>
  <w:style w:type="paragraph" w:customStyle="1" w:styleId="CoverTitle">
    <w:name w:val="Cover_Title"/>
    <w:basedOn w:val="Normal"/>
    <w:link w:val="CoverTitleChar"/>
    <w:rsid w:val="008C74FA"/>
    <w:pPr>
      <w:pBdr>
        <w:top w:val="threeDEngrave" w:sz="18" w:space="1" w:color="2A4F1C" w:themeColor="accent1" w:themeShade="80"/>
        <w:left w:val="threeDEngrave" w:sz="18" w:space="12" w:color="2A4F1C" w:themeColor="accent1" w:themeShade="80"/>
        <w:bottom w:val="threeDEmboss" w:sz="18" w:space="1" w:color="2A4F1C" w:themeColor="accent1" w:themeShade="80"/>
        <w:right w:val="threeDEmboss" w:sz="18" w:space="4" w:color="2A4F1C" w:themeColor="accent1" w:themeShade="80"/>
      </w:pBdr>
      <w:shd w:val="clear" w:color="auto" w:fill="D9D9D9" w:themeFill="background1" w:themeFillShade="D9"/>
      <w:spacing w:before="120" w:after="0" w:line="240" w:lineRule="auto"/>
      <w:jc w:val="center"/>
      <w:outlineLvl w:val="0"/>
    </w:pPr>
    <w:rPr>
      <w:rFonts w:asciiTheme="majorHAnsi" w:hAnsiTheme="majorHAnsi"/>
      <w:b/>
      <w:color w:val="2A4F1C" w:themeColor="accent1" w:themeShade="80"/>
      <w:sz w:val="56"/>
      <w:szCs w:val="64"/>
    </w:rPr>
  </w:style>
  <w:style w:type="character" w:customStyle="1" w:styleId="RSACcongratsChar">
    <w:name w:val="RSAC_congrats Char"/>
    <w:basedOn w:val="DefaultParagraphFont"/>
    <w:link w:val="RSACcongrats"/>
    <w:rsid w:val="001211D8"/>
    <w:rPr>
      <w:sz w:val="24"/>
      <w:shd w:val="clear" w:color="auto" w:fill="D9D9D9" w:themeFill="background1" w:themeFillShade="D9"/>
    </w:rPr>
  </w:style>
  <w:style w:type="character" w:customStyle="1" w:styleId="CoverTitleChar">
    <w:name w:val="Cover_Title Char"/>
    <w:basedOn w:val="DefaultParagraphFont"/>
    <w:link w:val="CoverTitle"/>
    <w:rsid w:val="008C74FA"/>
    <w:rPr>
      <w:rFonts w:asciiTheme="majorHAnsi" w:hAnsiTheme="majorHAnsi"/>
      <w:b/>
      <w:color w:val="2A4F1C" w:themeColor="accent1" w:themeShade="80"/>
      <w:sz w:val="56"/>
      <w:szCs w:val="64"/>
      <w:shd w:val="clear" w:color="auto" w:fill="D9D9D9" w:themeFill="background1" w:themeFillShade="D9"/>
    </w:rPr>
  </w:style>
  <w:style w:type="paragraph" w:customStyle="1" w:styleId="CoverHeader">
    <w:name w:val="Cover_Header"/>
    <w:link w:val="CoverHeaderChar"/>
    <w:qFormat/>
    <w:rsid w:val="003C339E"/>
    <w:pPr>
      <w:shd w:val="clear" w:color="auto" w:fill="FFFFFF" w:themeFill="background1"/>
      <w:spacing w:before="240" w:after="0" w:line="240" w:lineRule="auto"/>
    </w:pPr>
    <w:rPr>
      <w:b/>
      <w:sz w:val="28"/>
      <w:szCs w:val="28"/>
    </w:rPr>
  </w:style>
  <w:style w:type="paragraph" w:customStyle="1" w:styleId="Covertext">
    <w:name w:val="Cover_text"/>
    <w:link w:val="CovertextChar"/>
    <w:qFormat/>
    <w:rsid w:val="00E44EF8"/>
    <w:pPr>
      <w:shd w:val="clear" w:color="auto" w:fill="FFFFFF" w:themeFill="background1"/>
      <w:spacing w:after="60" w:line="240" w:lineRule="auto"/>
    </w:pPr>
    <w:rPr>
      <w:rFonts w:ascii="Calibri" w:hAnsi="Calibri"/>
    </w:rPr>
  </w:style>
  <w:style w:type="character" w:customStyle="1" w:styleId="CoverHeaderChar">
    <w:name w:val="Cover_Header Char"/>
    <w:basedOn w:val="DefaultParagraphFont"/>
    <w:link w:val="CoverHeader"/>
    <w:rsid w:val="003C339E"/>
    <w:rPr>
      <w:b/>
      <w:sz w:val="28"/>
      <w:szCs w:val="28"/>
      <w:shd w:val="clear" w:color="auto" w:fill="FFFFFF" w:themeFill="background1"/>
    </w:rPr>
  </w:style>
  <w:style w:type="paragraph" w:customStyle="1" w:styleId="Listdescript">
    <w:name w:val="List_descript"/>
    <w:basedOn w:val="Normal"/>
    <w:link w:val="ListdescriptChar"/>
    <w:qFormat/>
    <w:rsid w:val="008B64B5"/>
    <w:pPr>
      <w:spacing w:before="60" w:after="60" w:line="240" w:lineRule="auto"/>
    </w:pPr>
  </w:style>
  <w:style w:type="character" w:customStyle="1" w:styleId="CovertextChar">
    <w:name w:val="Cover_text Char"/>
    <w:basedOn w:val="DefaultParagraphFont"/>
    <w:link w:val="Covertext"/>
    <w:rsid w:val="00E44EF8"/>
    <w:rPr>
      <w:rFonts w:ascii="Calibri" w:hAnsi="Calibri"/>
      <w:shd w:val="clear" w:color="auto" w:fill="FFFFFF" w:themeFill="background1"/>
    </w:rPr>
  </w:style>
  <w:style w:type="character" w:customStyle="1" w:styleId="ListdescriptChar">
    <w:name w:val="List_descript Char"/>
    <w:basedOn w:val="DefaultParagraphFont"/>
    <w:link w:val="Listdescript"/>
    <w:rsid w:val="008B64B5"/>
  </w:style>
  <w:style w:type="paragraph" w:customStyle="1" w:styleId="Graphic">
    <w:name w:val="Graphic"/>
    <w:link w:val="GraphicChar"/>
    <w:rsid w:val="00CC5732"/>
    <w:pPr>
      <w:spacing w:before="60" w:after="60" w:line="240" w:lineRule="auto"/>
      <w:jc w:val="center"/>
    </w:pPr>
    <w:rPr>
      <w:b/>
      <w:szCs w:val="28"/>
    </w:rPr>
  </w:style>
  <w:style w:type="character" w:customStyle="1" w:styleId="GraphicChar">
    <w:name w:val="Graphic Char"/>
    <w:basedOn w:val="DefaultParagraphFont"/>
    <w:link w:val="Graphic"/>
    <w:rsid w:val="00CC5732"/>
    <w:rPr>
      <w:b/>
      <w:szCs w:val="28"/>
    </w:rPr>
  </w:style>
  <w:style w:type="paragraph" w:customStyle="1" w:styleId="Listtext">
    <w:name w:val="List_text"/>
    <w:basedOn w:val="Normal"/>
    <w:link w:val="ListtextChar"/>
    <w:qFormat/>
    <w:rsid w:val="008D3E81"/>
    <w:pPr>
      <w:ind w:left="360"/>
    </w:pPr>
  </w:style>
  <w:style w:type="character" w:customStyle="1" w:styleId="ListtextChar">
    <w:name w:val="List_text Char"/>
    <w:basedOn w:val="DefaultParagraphFont"/>
    <w:link w:val="Listtext"/>
    <w:rsid w:val="008D3E81"/>
  </w:style>
  <w:style w:type="character" w:customStyle="1" w:styleId="UnresolvedMention">
    <w:name w:val="Unresolved Mention"/>
    <w:basedOn w:val="DefaultParagraphFont"/>
    <w:uiPriority w:val="99"/>
    <w:semiHidden/>
    <w:unhideWhenUsed/>
    <w:rsid w:val="00CF51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138816">
      <w:bodyDiv w:val="1"/>
      <w:marLeft w:val="0"/>
      <w:marRight w:val="0"/>
      <w:marTop w:val="0"/>
      <w:marBottom w:val="0"/>
      <w:divBdr>
        <w:top w:val="none" w:sz="0" w:space="0" w:color="auto"/>
        <w:left w:val="none" w:sz="0" w:space="0" w:color="auto"/>
        <w:bottom w:val="none" w:sz="0" w:space="0" w:color="auto"/>
        <w:right w:val="none" w:sz="0" w:space="0" w:color="auto"/>
      </w:divBdr>
    </w:div>
    <w:div w:id="156775294">
      <w:bodyDiv w:val="1"/>
      <w:marLeft w:val="0"/>
      <w:marRight w:val="0"/>
      <w:marTop w:val="0"/>
      <w:marBottom w:val="0"/>
      <w:divBdr>
        <w:top w:val="none" w:sz="0" w:space="0" w:color="auto"/>
        <w:left w:val="none" w:sz="0" w:space="0" w:color="auto"/>
        <w:bottom w:val="none" w:sz="0" w:space="0" w:color="auto"/>
        <w:right w:val="none" w:sz="0" w:space="0" w:color="auto"/>
      </w:divBdr>
    </w:div>
    <w:div w:id="523783549">
      <w:bodyDiv w:val="1"/>
      <w:marLeft w:val="0"/>
      <w:marRight w:val="0"/>
      <w:marTop w:val="0"/>
      <w:marBottom w:val="0"/>
      <w:divBdr>
        <w:top w:val="none" w:sz="0" w:space="0" w:color="auto"/>
        <w:left w:val="none" w:sz="0" w:space="0" w:color="auto"/>
        <w:bottom w:val="none" w:sz="0" w:space="0" w:color="auto"/>
        <w:right w:val="none" w:sz="0" w:space="0" w:color="auto"/>
      </w:divBdr>
    </w:div>
    <w:div w:id="537858028">
      <w:bodyDiv w:val="1"/>
      <w:marLeft w:val="0"/>
      <w:marRight w:val="0"/>
      <w:marTop w:val="0"/>
      <w:marBottom w:val="0"/>
      <w:divBdr>
        <w:top w:val="none" w:sz="0" w:space="0" w:color="auto"/>
        <w:left w:val="none" w:sz="0" w:space="0" w:color="auto"/>
        <w:bottom w:val="none" w:sz="0" w:space="0" w:color="auto"/>
        <w:right w:val="none" w:sz="0" w:space="0" w:color="auto"/>
      </w:divBdr>
    </w:div>
    <w:div w:id="686903714">
      <w:bodyDiv w:val="1"/>
      <w:marLeft w:val="0"/>
      <w:marRight w:val="0"/>
      <w:marTop w:val="0"/>
      <w:marBottom w:val="0"/>
      <w:divBdr>
        <w:top w:val="none" w:sz="0" w:space="0" w:color="auto"/>
        <w:left w:val="none" w:sz="0" w:space="0" w:color="auto"/>
        <w:bottom w:val="none" w:sz="0" w:space="0" w:color="auto"/>
        <w:right w:val="none" w:sz="0" w:space="0" w:color="auto"/>
      </w:divBdr>
    </w:div>
    <w:div w:id="731075694">
      <w:bodyDiv w:val="1"/>
      <w:marLeft w:val="0"/>
      <w:marRight w:val="0"/>
      <w:marTop w:val="0"/>
      <w:marBottom w:val="0"/>
      <w:divBdr>
        <w:top w:val="none" w:sz="0" w:space="0" w:color="auto"/>
        <w:left w:val="none" w:sz="0" w:space="0" w:color="auto"/>
        <w:bottom w:val="none" w:sz="0" w:space="0" w:color="auto"/>
        <w:right w:val="none" w:sz="0" w:space="0" w:color="auto"/>
      </w:divBdr>
    </w:div>
    <w:div w:id="769160465">
      <w:bodyDiv w:val="1"/>
      <w:marLeft w:val="0"/>
      <w:marRight w:val="0"/>
      <w:marTop w:val="0"/>
      <w:marBottom w:val="0"/>
      <w:divBdr>
        <w:top w:val="none" w:sz="0" w:space="0" w:color="auto"/>
        <w:left w:val="none" w:sz="0" w:space="0" w:color="auto"/>
        <w:bottom w:val="none" w:sz="0" w:space="0" w:color="auto"/>
        <w:right w:val="none" w:sz="0" w:space="0" w:color="auto"/>
      </w:divBdr>
    </w:div>
    <w:div w:id="1030958966">
      <w:bodyDiv w:val="1"/>
      <w:marLeft w:val="0"/>
      <w:marRight w:val="0"/>
      <w:marTop w:val="0"/>
      <w:marBottom w:val="0"/>
      <w:divBdr>
        <w:top w:val="none" w:sz="0" w:space="0" w:color="auto"/>
        <w:left w:val="none" w:sz="0" w:space="0" w:color="auto"/>
        <w:bottom w:val="none" w:sz="0" w:space="0" w:color="auto"/>
        <w:right w:val="none" w:sz="0" w:space="0" w:color="auto"/>
      </w:divBdr>
    </w:div>
    <w:div w:id="1033847562">
      <w:bodyDiv w:val="1"/>
      <w:marLeft w:val="0"/>
      <w:marRight w:val="0"/>
      <w:marTop w:val="0"/>
      <w:marBottom w:val="0"/>
      <w:divBdr>
        <w:top w:val="none" w:sz="0" w:space="0" w:color="auto"/>
        <w:left w:val="none" w:sz="0" w:space="0" w:color="auto"/>
        <w:bottom w:val="none" w:sz="0" w:space="0" w:color="auto"/>
        <w:right w:val="none" w:sz="0" w:space="0" w:color="auto"/>
      </w:divBdr>
    </w:div>
    <w:div w:id="1039207258">
      <w:bodyDiv w:val="1"/>
      <w:marLeft w:val="0"/>
      <w:marRight w:val="0"/>
      <w:marTop w:val="0"/>
      <w:marBottom w:val="0"/>
      <w:divBdr>
        <w:top w:val="none" w:sz="0" w:space="0" w:color="auto"/>
        <w:left w:val="none" w:sz="0" w:space="0" w:color="auto"/>
        <w:bottom w:val="none" w:sz="0" w:space="0" w:color="auto"/>
        <w:right w:val="none" w:sz="0" w:space="0" w:color="auto"/>
      </w:divBdr>
    </w:div>
    <w:div w:id="1355307192">
      <w:bodyDiv w:val="1"/>
      <w:marLeft w:val="0"/>
      <w:marRight w:val="0"/>
      <w:marTop w:val="0"/>
      <w:marBottom w:val="0"/>
      <w:divBdr>
        <w:top w:val="none" w:sz="0" w:space="0" w:color="auto"/>
        <w:left w:val="none" w:sz="0" w:space="0" w:color="auto"/>
        <w:bottom w:val="none" w:sz="0" w:space="0" w:color="auto"/>
        <w:right w:val="none" w:sz="0" w:space="0" w:color="auto"/>
      </w:divBdr>
    </w:div>
    <w:div w:id="1408069825">
      <w:bodyDiv w:val="1"/>
      <w:marLeft w:val="0"/>
      <w:marRight w:val="0"/>
      <w:marTop w:val="0"/>
      <w:marBottom w:val="0"/>
      <w:divBdr>
        <w:top w:val="none" w:sz="0" w:space="0" w:color="auto"/>
        <w:left w:val="none" w:sz="0" w:space="0" w:color="auto"/>
        <w:bottom w:val="none" w:sz="0" w:space="0" w:color="auto"/>
        <w:right w:val="none" w:sz="0" w:space="0" w:color="auto"/>
      </w:divBdr>
    </w:div>
    <w:div w:id="1434940251">
      <w:bodyDiv w:val="1"/>
      <w:marLeft w:val="0"/>
      <w:marRight w:val="0"/>
      <w:marTop w:val="0"/>
      <w:marBottom w:val="0"/>
      <w:divBdr>
        <w:top w:val="none" w:sz="0" w:space="0" w:color="auto"/>
        <w:left w:val="none" w:sz="0" w:space="0" w:color="auto"/>
        <w:bottom w:val="none" w:sz="0" w:space="0" w:color="auto"/>
        <w:right w:val="none" w:sz="0" w:space="0" w:color="auto"/>
      </w:divBdr>
    </w:div>
    <w:div w:id="1550991017">
      <w:bodyDiv w:val="1"/>
      <w:marLeft w:val="0"/>
      <w:marRight w:val="0"/>
      <w:marTop w:val="0"/>
      <w:marBottom w:val="0"/>
      <w:divBdr>
        <w:top w:val="none" w:sz="0" w:space="0" w:color="auto"/>
        <w:left w:val="none" w:sz="0" w:space="0" w:color="auto"/>
        <w:bottom w:val="none" w:sz="0" w:space="0" w:color="auto"/>
        <w:right w:val="none" w:sz="0" w:space="0" w:color="auto"/>
      </w:divBdr>
    </w:div>
    <w:div w:id="1756776858">
      <w:bodyDiv w:val="1"/>
      <w:marLeft w:val="0"/>
      <w:marRight w:val="0"/>
      <w:marTop w:val="0"/>
      <w:marBottom w:val="0"/>
      <w:divBdr>
        <w:top w:val="none" w:sz="0" w:space="0" w:color="auto"/>
        <w:left w:val="none" w:sz="0" w:space="0" w:color="auto"/>
        <w:bottom w:val="none" w:sz="0" w:space="0" w:color="auto"/>
        <w:right w:val="none" w:sz="0" w:space="0" w:color="auto"/>
      </w:divBdr>
    </w:div>
    <w:div w:id="2031904814">
      <w:bodyDiv w:val="1"/>
      <w:marLeft w:val="0"/>
      <w:marRight w:val="0"/>
      <w:marTop w:val="0"/>
      <w:marBottom w:val="0"/>
      <w:divBdr>
        <w:top w:val="none" w:sz="0" w:space="0" w:color="auto"/>
        <w:left w:val="none" w:sz="0" w:space="0" w:color="auto"/>
        <w:bottom w:val="none" w:sz="0" w:space="0" w:color="auto"/>
        <w:right w:val="none" w:sz="0" w:space="0" w:color="auto"/>
      </w:divBdr>
    </w:div>
    <w:div w:id="213459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andscape-change-explorer.appspot.com/" TargetMode="Externa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footer2.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37.emf"/></Relationships>
</file>

<file path=word/_rels/header2.xml.rels><?xml version="1.0" encoding="UTF-8" standalone="yes"?>
<Relationships xmlns="http://schemas.openxmlformats.org/package/2006/relationships"><Relationship Id="rId1" Type="http://schemas.openxmlformats.org/officeDocument/2006/relationships/image" Target="media/image37.emf"/></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E9A94-1E31-4A50-BB41-747A4E371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2203</Words>
  <Characters>12562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Exercise 1: Feature Mapping</vt:lpstr>
    </vt:vector>
  </TitlesOfParts>
  <Company>USDA Forest Service</Company>
  <LinksUpToDate>false</LinksUpToDate>
  <CharactersWithSpaces>14736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 Feature Mapping</dc:title>
  <dc:subject>Remote Sensing Exercise</dc:subject>
  <dc:creator>USDA Forest Service;jwebb02@fs.fed.us</dc:creator>
  <cp:lastModifiedBy>Housman, Ian W -FS</cp:lastModifiedBy>
  <cp:revision>4</cp:revision>
  <cp:lastPrinted>2020-03-17T20:03:00Z</cp:lastPrinted>
  <dcterms:created xsi:type="dcterms:W3CDTF">2020-03-17T20:01:00Z</dcterms:created>
  <dcterms:modified xsi:type="dcterms:W3CDTF">2020-03-17T20:04:00Z</dcterms:modified>
</cp:coreProperties>
</file>